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853667" w:rsidRDefault="00D1629E">
      <w:pPr>
        <w:pStyle w:val="Title"/>
      </w:pPr>
      <w:r>
        <w:t>Ephemeral stream contributions to United States drainage networks</w:t>
      </w:r>
    </w:p>
    <w:p w14:paraId="00000002" w14:textId="77777777" w:rsidR="00853667" w:rsidRDefault="00D1629E">
      <w:pPr>
        <w:keepNext/>
        <w:keepLines/>
        <w:pBdr>
          <w:top w:val="nil"/>
          <w:left w:val="nil"/>
          <w:bottom w:val="nil"/>
          <w:right w:val="nil"/>
          <w:between w:val="nil"/>
        </w:pBdr>
        <w:spacing w:before="0" w:after="200"/>
        <w:jc w:val="center"/>
        <w:rPr>
          <w:color w:val="000000"/>
        </w:rPr>
      </w:pPr>
      <w:r>
        <w:rPr>
          <w:color w:val="000000"/>
        </w:rPr>
        <w:t>Craig B Brinkerhoff</w:t>
      </w:r>
      <w:sdt>
        <w:sdtPr>
          <w:tag w:val="goog_rdk_0"/>
          <w:id w:val="1246460617"/>
        </w:sdtPr>
        <w:sdtContent>
          <w:r>
            <w:rPr>
              <w:rFonts w:ascii="Arial Unicode MS" w:eastAsia="Arial Unicode MS" w:hAnsi="Arial Unicode MS" w:cs="Arial Unicode MS"/>
              <w:color w:val="000000"/>
              <w:vertAlign w:val="superscript"/>
            </w:rPr>
            <w:t>1,✉</w:t>
          </w:r>
        </w:sdtContent>
      </w:sdt>
      <w:r>
        <w:rPr>
          <w:color w:val="000000"/>
        </w:rPr>
        <w:t>, Colin J Gleason</w:t>
      </w:r>
      <w:r>
        <w:rPr>
          <w:color w:val="000000"/>
          <w:vertAlign w:val="superscript"/>
        </w:rPr>
        <w:t>1</w:t>
      </w:r>
      <w:r>
        <w:rPr>
          <w:color w:val="000000"/>
        </w:rPr>
        <w:t>, Matthew J Kotchen</w:t>
      </w:r>
      <w:r>
        <w:rPr>
          <w:color w:val="000000"/>
          <w:vertAlign w:val="superscript"/>
        </w:rPr>
        <w:t>2</w:t>
      </w:r>
      <w:r>
        <w:rPr>
          <w:color w:val="000000"/>
        </w:rPr>
        <w:t>, Douglas Kysar</w:t>
      </w:r>
      <w:r>
        <w:rPr>
          <w:color w:val="000000"/>
          <w:vertAlign w:val="superscript"/>
        </w:rPr>
        <w:t>3</w:t>
      </w:r>
      <w:r>
        <w:rPr>
          <w:color w:val="000000"/>
        </w:rPr>
        <w:t>, and Peter A Raymond</w:t>
      </w:r>
      <w:r>
        <w:rPr>
          <w:color w:val="000000"/>
          <w:vertAlign w:val="superscript"/>
        </w:rPr>
        <w:t>2</w:t>
      </w:r>
    </w:p>
    <w:p w14:paraId="00000003" w14:textId="77777777" w:rsidR="00853667" w:rsidRDefault="00D1629E">
      <w:pPr>
        <w:pBdr>
          <w:top w:val="nil"/>
          <w:left w:val="nil"/>
          <w:bottom w:val="nil"/>
          <w:right w:val="nil"/>
          <w:between w:val="nil"/>
        </w:pBdr>
        <w:spacing w:before="120" w:after="0"/>
        <w:jc w:val="left"/>
        <w:rPr>
          <w:color w:val="000000"/>
        </w:rPr>
      </w:pPr>
      <w:r>
        <w:rPr>
          <w:color w:val="000000"/>
          <w:vertAlign w:val="superscript"/>
        </w:rPr>
        <w:t>1</w:t>
      </w:r>
      <w:r>
        <w:rPr>
          <w:color w:val="000000"/>
        </w:rPr>
        <w:t xml:space="preserve"> Department of Civil &amp; Environmental Engineering, University of Massachusetts Amherst, MA.</w:t>
      </w:r>
      <w:r>
        <w:rPr>
          <w:color w:val="000000"/>
        </w:rPr>
        <w:br/>
      </w:r>
      <w:r>
        <w:rPr>
          <w:color w:val="000000"/>
          <w:vertAlign w:val="superscript"/>
        </w:rPr>
        <w:t>2</w:t>
      </w:r>
      <w:r>
        <w:rPr>
          <w:color w:val="000000"/>
        </w:rPr>
        <w:t xml:space="preserve"> School of the Environment, Yale University New Haven, CT.</w:t>
      </w:r>
      <w:r>
        <w:rPr>
          <w:color w:val="000000"/>
        </w:rPr>
        <w:br/>
      </w:r>
      <w:r>
        <w:rPr>
          <w:color w:val="000000"/>
          <w:vertAlign w:val="superscript"/>
        </w:rPr>
        <w:t>3</w:t>
      </w:r>
      <w:r>
        <w:rPr>
          <w:color w:val="000000"/>
        </w:rPr>
        <w:t xml:space="preserve"> Yale Law School, Yale University, New Haven CT.</w:t>
      </w:r>
    </w:p>
    <w:p w14:paraId="00000004" w14:textId="77777777" w:rsidR="00853667" w:rsidRDefault="006204CB">
      <w:pPr>
        <w:pBdr>
          <w:top w:val="nil"/>
          <w:left w:val="nil"/>
          <w:bottom w:val="nil"/>
          <w:right w:val="nil"/>
          <w:between w:val="nil"/>
        </w:pBdr>
        <w:spacing w:before="120" w:after="0"/>
        <w:rPr>
          <w:color w:val="000000"/>
        </w:rPr>
      </w:pPr>
      <w:sdt>
        <w:sdtPr>
          <w:tag w:val="goog_rdk_1"/>
          <w:id w:val="-708724124"/>
        </w:sdtPr>
        <w:sdtContent>
          <w:r w:rsidR="00D1629E">
            <w:rPr>
              <w:rFonts w:ascii="Arial Unicode MS" w:eastAsia="Arial Unicode MS" w:hAnsi="Arial Unicode MS" w:cs="Arial Unicode MS"/>
              <w:color w:val="000000"/>
              <w:vertAlign w:val="superscript"/>
            </w:rPr>
            <w:t>✉</w:t>
          </w:r>
        </w:sdtContent>
      </w:sdt>
      <w:r w:rsidR="00D1629E">
        <w:rPr>
          <w:color w:val="000000"/>
        </w:rPr>
        <w:t xml:space="preserve"> Correspondence: </w:t>
      </w:r>
      <w:hyperlink r:id="rId8">
        <w:r w:rsidR="00D1629E">
          <w:rPr>
            <w:color w:val="000000"/>
          </w:rPr>
          <w:t>Craig B Brinkerhoff &lt;cbrinkerhoff@umass.edu&gt;</w:t>
        </w:r>
      </w:hyperlink>
    </w:p>
    <w:p w14:paraId="00000005" w14:textId="77777777" w:rsidR="00853667" w:rsidRDefault="00D1629E">
      <w:pPr>
        <w:pStyle w:val="Heading2"/>
      </w:pPr>
      <w:bookmarkStart w:id="0" w:name="bookmark=id.gjdgxs" w:colFirst="0" w:colLast="0"/>
      <w:bookmarkEnd w:id="0"/>
      <w:r>
        <w:t>One-Sentence Summary</w:t>
      </w:r>
    </w:p>
    <w:p w14:paraId="00000006" w14:textId="77777777" w:rsidR="00853667" w:rsidRDefault="00D1629E">
      <w:pPr>
        <w:pBdr>
          <w:top w:val="nil"/>
          <w:left w:val="nil"/>
          <w:bottom w:val="nil"/>
          <w:right w:val="nil"/>
          <w:between w:val="nil"/>
        </w:pBdr>
        <w:spacing w:before="120" w:after="0"/>
        <w:rPr>
          <w:color w:val="000000"/>
        </w:rPr>
      </w:pPr>
      <w:r>
        <w:rPr>
          <w:color w:val="000000"/>
        </w:rPr>
        <w:t>Ephemeral streams contribute a significant portion of freshwater to drainage networks and implicate downstream water quality.</w:t>
      </w:r>
    </w:p>
    <w:p w14:paraId="00000007" w14:textId="77777777" w:rsidR="00853667" w:rsidRDefault="00D1629E">
      <w:pPr>
        <w:pStyle w:val="Heading2"/>
      </w:pPr>
      <w:bookmarkStart w:id="1" w:name="bookmark=id.30j0zll" w:colFirst="0" w:colLast="0"/>
      <w:bookmarkEnd w:id="1"/>
      <w:r>
        <w:t>Abstract</w:t>
      </w:r>
    </w:p>
    <w:p w14:paraId="00000008" w14:textId="77777777" w:rsidR="00853667" w:rsidRDefault="00D1629E">
      <w:pPr>
        <w:pBdr>
          <w:top w:val="nil"/>
          <w:left w:val="nil"/>
          <w:bottom w:val="nil"/>
          <w:right w:val="nil"/>
          <w:between w:val="nil"/>
        </w:pBdr>
        <w:spacing w:before="120" w:after="0"/>
        <w:rPr>
          <w:color w:val="000000"/>
        </w:rPr>
      </w:pPr>
      <w:r>
        <w:rPr>
          <w:color w:val="000000"/>
        </w:rPr>
        <w:t>Ephemeral streams flow only in direct response to precipitation and are ubiquitous landscape features. However, little is known about ephemeral streams’ influence on downstream flow rates and water chemistry, potentially creating issues for water quality regulation (</w:t>
      </w:r>
      <w:r>
        <w:rPr>
          <w:i/>
          <w:color w:val="000000"/>
        </w:rPr>
        <w:t>1</w:t>
      </w:r>
      <w:r>
        <w:rPr>
          <w:color w:val="000000"/>
        </w:rPr>
        <w:t xml:space="preserve">). Here, we model ephemeral stream water contributions to the contiguous United States network of 20,708,899 rivers, lakes, reservoirs, canals, and ditches, finding that they contribute on average 67% of the discharge exported from drainage networks while flowing on average 104 </w:t>
      </w:r>
      <m:oMath>
        <m:r>
          <w:rPr>
            <w:rFonts w:ascii="Cambria Math" w:hAnsi="Cambria Math"/>
          </w:rPr>
          <m:t>±</m:t>
        </m:r>
      </m:oMath>
      <w:r>
        <w:rPr>
          <w:color w:val="000000"/>
        </w:rPr>
        <w:t xml:space="preserve"> 28 days a year. This significant contribution is </w:t>
      </w:r>
      <w:commentRangeStart w:id="2"/>
      <w:r>
        <w:rPr>
          <w:color w:val="000000"/>
        </w:rPr>
        <w:t>facilitated</w:t>
      </w:r>
      <w:commentRangeEnd w:id="2"/>
      <w:r w:rsidR="001D0181">
        <w:rPr>
          <w:rStyle w:val="CommentReference"/>
        </w:rPr>
        <w:commentReference w:id="2"/>
      </w:r>
      <w:r>
        <w:rPr>
          <w:color w:val="000000"/>
        </w:rPr>
        <w:t xml:space="preserve"> by small headwater streams, where on average 88% of headwater streamflow is ephemeral. The ephemeral terrestrial-aquatic connection is therefore a substantial pathway through which pollution (and other solutes) may enter the downstream perennial drainage network and influence water </w:t>
      </w:r>
      <w:commentRangeStart w:id="3"/>
      <w:r>
        <w:rPr>
          <w:color w:val="000000"/>
        </w:rPr>
        <w:t>quality</w:t>
      </w:r>
      <w:commentRangeEnd w:id="3"/>
      <w:r w:rsidR="001D0181">
        <w:rPr>
          <w:rStyle w:val="CommentReference"/>
        </w:rPr>
        <w:commentReference w:id="3"/>
      </w:r>
      <w:r>
        <w:rPr>
          <w:color w:val="000000"/>
        </w:rPr>
        <w:t>.</w:t>
      </w:r>
    </w:p>
    <w:p w14:paraId="00000009" w14:textId="77777777" w:rsidR="00853667" w:rsidRDefault="00D1629E">
      <w:pPr>
        <w:pStyle w:val="Heading2"/>
      </w:pPr>
      <w:bookmarkStart w:id="4" w:name="bookmark=id.1fob9te" w:colFirst="0" w:colLast="0"/>
      <w:bookmarkEnd w:id="4"/>
      <w:r>
        <w:t>Main Text</w:t>
      </w:r>
    </w:p>
    <w:p w14:paraId="0000000A" w14:textId="60D823D6" w:rsidR="00853667" w:rsidRDefault="00D1629E">
      <w:pPr>
        <w:pBdr>
          <w:top w:val="nil"/>
          <w:left w:val="nil"/>
          <w:bottom w:val="nil"/>
          <w:right w:val="nil"/>
          <w:between w:val="nil"/>
        </w:pBdr>
        <w:spacing w:before="120" w:after="0"/>
        <w:rPr>
          <w:ins w:id="5" w:author="Matthew Kotchen" w:date="2023-02-02T14:50:00Z"/>
          <w:color w:val="000000"/>
        </w:rPr>
      </w:pPr>
      <w:r>
        <w:rPr>
          <w:color w:val="000000"/>
        </w:rPr>
        <w:t>Streams transport nutrients, sediments, pollutants, and other solutes from the land surface to rivers, lakes, reservoirs, and ultimately the oceans (</w:t>
      </w:r>
      <w:r>
        <w:rPr>
          <w:i/>
          <w:color w:val="000000"/>
        </w:rPr>
        <w:t>2</w:t>
      </w:r>
      <w:r>
        <w:rPr>
          <w:color w:val="000000"/>
        </w:rPr>
        <w:t>–</w:t>
      </w:r>
      <w:r>
        <w:rPr>
          <w:i/>
          <w:color w:val="000000"/>
        </w:rPr>
        <w:t>6</w:t>
      </w:r>
      <w:r>
        <w:rPr>
          <w:color w:val="000000"/>
        </w:rPr>
        <w:t>), influencing all downstream water quality (</w:t>
      </w:r>
      <w:r>
        <w:rPr>
          <w:i/>
          <w:color w:val="000000"/>
        </w:rPr>
        <w:t>7</w:t>
      </w:r>
      <w:r>
        <w:rPr>
          <w:color w:val="000000"/>
        </w:rPr>
        <w:t>–</w:t>
      </w:r>
      <w:r>
        <w:rPr>
          <w:i/>
          <w:color w:val="000000"/>
        </w:rPr>
        <w:t>9</w:t>
      </w:r>
      <w:r>
        <w:rPr>
          <w:color w:val="000000"/>
        </w:rPr>
        <w:t>). The most upland streams (hereafter headwaters) are often ‘ephemeral’ streams, which flow only in direct response to precipitation and are disconnected from groundwater year-round, unlike larger downstream rivers. Non-perennial streams (which include ephemeral and intermittently dry rivers) account for over half of the global river network (</w:t>
      </w:r>
      <w:r>
        <w:rPr>
          <w:i/>
          <w:color w:val="000000"/>
        </w:rPr>
        <w:t>10</w:t>
      </w:r>
      <w:r>
        <w:rPr>
          <w:color w:val="000000"/>
        </w:rPr>
        <w:t>). While much recent work has developed classification models to map non-perennial stream extent (</w:t>
      </w:r>
      <w:r>
        <w:rPr>
          <w:i/>
          <w:color w:val="000000"/>
        </w:rPr>
        <w:t>10</w:t>
      </w:r>
      <w:r>
        <w:rPr>
          <w:color w:val="000000"/>
        </w:rPr>
        <w:t>–</w:t>
      </w:r>
      <w:r>
        <w:rPr>
          <w:i/>
          <w:color w:val="000000"/>
        </w:rPr>
        <w:t>15</w:t>
      </w:r>
      <w:r>
        <w:rPr>
          <w:color w:val="000000"/>
        </w:rPr>
        <w:t>), nearly no work focuses specifically on ephemeral streams (</w:t>
      </w:r>
      <w:r>
        <w:rPr>
          <w:i/>
          <w:color w:val="000000"/>
        </w:rPr>
        <w:t>14</w:t>
      </w:r>
      <w:r>
        <w:rPr>
          <w:color w:val="000000"/>
        </w:rPr>
        <w:t>) and all work stop</w:t>
      </w:r>
      <w:ins w:id="6" w:author="Matthew Kotchen" w:date="2023-02-02T14:49:00Z">
        <w:r w:rsidR="004364DD">
          <w:rPr>
            <w:color w:val="000000"/>
          </w:rPr>
          <w:t>s</w:t>
        </w:r>
      </w:ins>
      <w:del w:id="7" w:author="Matthew Kotchen" w:date="2023-02-02T14:49:00Z">
        <w:r w:rsidDel="004364DD">
          <w:rPr>
            <w:color w:val="000000"/>
          </w:rPr>
          <w:delText>ped</w:delText>
        </w:r>
      </w:del>
      <w:r>
        <w:rPr>
          <w:color w:val="000000"/>
        </w:rPr>
        <w:t xml:space="preserve"> short of assessing the hydrological contributions of non-perennial streams to the overall drainage network at broad spatial scales. It is regionally established that headwater streams contribute meaningfully to downstream water quantity and quality (</w:t>
      </w:r>
      <w:r>
        <w:rPr>
          <w:i/>
          <w:color w:val="000000"/>
        </w:rPr>
        <w:t>16</w:t>
      </w:r>
      <w:r>
        <w:rPr>
          <w:color w:val="000000"/>
        </w:rPr>
        <w:t xml:space="preserve">, </w:t>
      </w:r>
      <w:r>
        <w:rPr>
          <w:i/>
          <w:color w:val="000000"/>
        </w:rPr>
        <w:t>17</w:t>
      </w:r>
      <w:r>
        <w:rPr>
          <w:color w:val="000000"/>
        </w:rPr>
        <w:t>), but we presently have no explicit assessment of ephemeral contributions to global hydrology, nor their potential influence on downstream water quality.</w:t>
      </w:r>
    </w:p>
    <w:p w14:paraId="5EE3C113" w14:textId="28CE2A41" w:rsidR="004364DD" w:rsidRDefault="004364DD">
      <w:pPr>
        <w:pBdr>
          <w:top w:val="nil"/>
          <w:left w:val="nil"/>
          <w:bottom w:val="nil"/>
          <w:right w:val="nil"/>
          <w:between w:val="nil"/>
        </w:pBdr>
        <w:spacing w:before="120" w:after="0"/>
        <w:rPr>
          <w:color w:val="000000"/>
        </w:rPr>
      </w:pPr>
      <w:commentRangeStart w:id="8"/>
      <w:ins w:id="9" w:author="Matthew Kotchen" w:date="2023-02-02T14:50:00Z">
        <w:r>
          <w:rPr>
            <w:color w:val="000000"/>
          </w:rPr>
          <w:t>The information is nevertheless critical for……</w:t>
        </w:r>
        <w:commentRangeEnd w:id="8"/>
        <w:r>
          <w:rPr>
            <w:rStyle w:val="CommentReference"/>
          </w:rPr>
          <w:commentReference w:id="8"/>
        </w:r>
      </w:ins>
    </w:p>
    <w:p w14:paraId="0000000B" w14:textId="2A1AB4B9" w:rsidR="00853667" w:rsidRDefault="00D1629E">
      <w:pPr>
        <w:pBdr>
          <w:top w:val="nil"/>
          <w:left w:val="nil"/>
          <w:bottom w:val="nil"/>
          <w:right w:val="nil"/>
          <w:between w:val="nil"/>
        </w:pBdr>
        <w:spacing w:before="120" w:after="0"/>
        <w:rPr>
          <w:ins w:id="10" w:author="Matthew Kotchen" w:date="2023-02-02T14:53:00Z"/>
          <w:color w:val="000000"/>
        </w:rPr>
      </w:pPr>
      <w:r>
        <w:rPr>
          <w:color w:val="000000"/>
        </w:rPr>
        <w:lastRenderedPageBreak/>
        <w:t>In this context, here we use a</w:t>
      </w:r>
      <w:del w:id="11" w:author="Matthew Kotchen" w:date="2023-02-02T14:51:00Z">
        <w:r w:rsidDel="00644ADF">
          <w:rPr>
            <w:color w:val="000000"/>
          </w:rPr>
          <w:delText xml:space="preserve"> simple</w:delText>
        </w:r>
      </w:del>
      <w:r>
        <w:rPr>
          <w:color w:val="000000"/>
        </w:rPr>
        <w:t xml:space="preserve"> geomorphic model to identify ephemeral streams by comparing long-term water table depths with streamline presence in 20,708,899 discrete streams, rivers, lakes, reservoirs, canals, and ditches across the contiguous United States (CONUS) (</w:t>
      </w:r>
      <w:r>
        <w:rPr>
          <w:i/>
          <w:color w:val="000000"/>
        </w:rPr>
        <w:t>18</w:t>
      </w:r>
      <w:r>
        <w:rPr>
          <w:color w:val="000000"/>
        </w:rPr>
        <w:t>). We use published groundwater, discharge, runoff, and precipitation models (</w:t>
      </w:r>
      <w:r>
        <w:rPr>
          <w:i/>
          <w:color w:val="000000"/>
        </w:rPr>
        <w:t>19</w:t>
      </w:r>
      <w:r>
        <w:rPr>
          <w:color w:val="000000"/>
        </w:rPr>
        <w:t>–</w:t>
      </w:r>
      <w:r>
        <w:rPr>
          <w:i/>
          <w:color w:val="000000"/>
        </w:rPr>
        <w:t>21</w:t>
      </w:r>
      <w:r>
        <w:rPr>
          <w:color w:val="000000"/>
        </w:rPr>
        <w:t>) and a river-lake-reservoir routing framework (</w:t>
      </w:r>
      <w:r>
        <w:rPr>
          <w:i/>
          <w:color w:val="000000"/>
        </w:rPr>
        <w:t>22</w:t>
      </w:r>
      <w:r>
        <w:rPr>
          <w:color w:val="000000"/>
        </w:rPr>
        <w:t xml:space="preserve">) to first map ephemeral streams, and then quantify the fraction of every river’s mean annual discharge </w:t>
      </w:r>
      <w:ins w:id="12" w:author="Matthew Kotchen" w:date="2023-02-02T14:52:00Z">
        <w:r w:rsidR="00644ADF">
          <w:rPr>
            <w:color w:val="000000"/>
          </w:rPr>
          <w:t>driven</w:t>
        </w:r>
      </w:ins>
      <w:del w:id="13" w:author="Matthew Kotchen" w:date="2023-02-02T14:52:00Z">
        <w:r w:rsidDel="00644ADF">
          <w:rPr>
            <w:color w:val="000000"/>
          </w:rPr>
          <w:delText>that was contributed</w:delText>
        </w:r>
      </w:del>
      <w:r>
        <w:rPr>
          <w:color w:val="000000"/>
        </w:rPr>
        <w:t xml:space="preserve"> by upstream CONUS ephemeral streams. We also quantify how frequently ephemeral streams flow (</w:t>
      </w:r>
      <w:r>
        <w:rPr>
          <w:i/>
          <w:color w:val="000000"/>
        </w:rPr>
        <w:t>18</w:t>
      </w:r>
      <w:r>
        <w:rPr>
          <w:color w:val="000000"/>
        </w:rPr>
        <w:t>). We define and discuss the metrics that make up our assessment (equations S1-S3), validate individual model components at up to 7,207 sites across CONUS (Text S1, Figs. S1-S5), and test parameter sensitivity when necessary (Figs. S6-S10) (</w:t>
      </w:r>
      <w:r>
        <w:rPr>
          <w:i/>
          <w:color w:val="000000"/>
        </w:rPr>
        <w:t>18</w:t>
      </w:r>
      <w:r>
        <w:rPr>
          <w:color w:val="000000"/>
        </w:rPr>
        <w:t>).</w:t>
      </w:r>
    </w:p>
    <w:p w14:paraId="5D93F911" w14:textId="524ED473" w:rsidR="00644ADF" w:rsidRDefault="00644ADF">
      <w:pPr>
        <w:pBdr>
          <w:top w:val="nil"/>
          <w:left w:val="nil"/>
          <w:bottom w:val="nil"/>
          <w:right w:val="nil"/>
          <w:between w:val="nil"/>
        </w:pBdr>
        <w:spacing w:before="120" w:after="0"/>
        <w:rPr>
          <w:color w:val="000000"/>
        </w:rPr>
      </w:pPr>
      <w:commentRangeStart w:id="14"/>
      <w:ins w:id="15" w:author="Matthew Kotchen" w:date="2023-02-02T14:53:00Z">
        <w:r>
          <w:rPr>
            <w:color w:val="000000"/>
          </w:rPr>
          <w:t>The overall results indicate that….</w:t>
        </w:r>
      </w:ins>
      <w:commentRangeEnd w:id="14"/>
      <w:ins w:id="16" w:author="Matthew Kotchen" w:date="2023-02-02T14:54:00Z">
        <w:r>
          <w:rPr>
            <w:rStyle w:val="CommentReference"/>
          </w:rPr>
          <w:commentReference w:id="14"/>
        </w:r>
      </w:ins>
    </w:p>
    <w:p w14:paraId="0000000C" w14:textId="77777777" w:rsidR="00853667" w:rsidRDefault="00D1629E">
      <w:pPr>
        <w:pStyle w:val="Heading3"/>
      </w:pPr>
      <w:bookmarkStart w:id="17" w:name="bookmark=id.3znysh7" w:colFirst="0" w:colLast="0"/>
      <w:bookmarkEnd w:id="17"/>
      <w:r>
        <w:t>The ephemeral pulse of drainage networks</w:t>
      </w:r>
    </w:p>
    <w:p w14:paraId="0000000D" w14:textId="6C0787BA" w:rsidR="00853667" w:rsidRDefault="00D1629E">
      <w:pPr>
        <w:pBdr>
          <w:top w:val="nil"/>
          <w:left w:val="nil"/>
          <w:bottom w:val="nil"/>
          <w:right w:val="nil"/>
          <w:between w:val="nil"/>
        </w:pBdr>
        <w:spacing w:before="120" w:after="0"/>
        <w:rPr>
          <w:color w:val="000000"/>
        </w:rPr>
      </w:pPr>
      <w:r>
        <w:rPr>
          <w:color w:val="000000"/>
        </w:rPr>
        <w:t xml:space="preserve">On average, 67% of annual drainage network discharge (by water volume) is sourced from upstream ephemeral streams (Fig. 1). This varies significantly across basins (from 7% to 98%), with generally greater ephemeral influence in basins west of the Mississippi River. Hereafter, we refer to this region as ‘West’, with basins east of the Mississippi River </w:t>
      </w:r>
      <w:sdt>
        <w:sdtPr>
          <w:tag w:val="goog_rdk_2"/>
          <w:id w:val="-155618104"/>
        </w:sdtPr>
        <w:sdtContent>
          <w:ins w:id="18" w:author="Craig Brinkerhoff" w:date="2023-01-31T17:12:00Z">
            <w:r>
              <w:rPr>
                <w:color w:val="000000"/>
              </w:rPr>
              <w:t>referred</w:t>
            </w:r>
          </w:ins>
        </w:sdtContent>
      </w:sdt>
      <w:sdt>
        <w:sdtPr>
          <w:tag w:val="goog_rdk_3"/>
          <w:id w:val="-2095617432"/>
        </w:sdtPr>
        <w:sdtContent>
          <w:del w:id="19" w:author="Craig Brinkerhoff" w:date="2023-01-31T17:12:00Z">
            <w:r>
              <w:rPr>
                <w:color w:val="000000"/>
              </w:rPr>
              <w:delText>refereed</w:delText>
            </w:r>
          </w:del>
        </w:sdtContent>
      </w:sdt>
      <w:r>
        <w:rPr>
          <w:color w:val="000000"/>
        </w:rPr>
        <w:t xml:space="preserve"> to as ‘East’. Regional hotspots occur where ephemeral streams most dominate the landscape, namely the desert and endorheic basins of the southwest and Great Basin (Fig. 1a, Fig. S11). However, ephemeral contributions to discharge are consistently high across</w:t>
      </w:r>
      <w:del w:id="20" w:author="Matthew Kotchen" w:date="2023-02-02T14:56:00Z">
        <w:r w:rsidDel="00184C9E">
          <w:rPr>
            <w:color w:val="000000"/>
          </w:rPr>
          <w:delText xml:space="preserve"> across</w:delText>
        </w:r>
      </w:del>
      <w:r>
        <w:rPr>
          <w:color w:val="000000"/>
        </w:rPr>
        <w:t xml:space="preserve"> CONUS: 87% of networks export water that is at least 50% ephemeral and the largest rivers in the United States export large volumes of ephemeral water: the Mississippi River export is 59% originating from ephemeral reaches and the Col</w:t>
      </w:r>
      <w:sdt>
        <w:sdtPr>
          <w:tag w:val="goog_rdk_4"/>
          <w:id w:val="1662740231"/>
        </w:sdtPr>
        <w:sdtContent>
          <w:ins w:id="21" w:author="Craig Brinkerhoff" w:date="2023-01-31T17:01:00Z">
            <w:r>
              <w:rPr>
                <w:color w:val="000000"/>
              </w:rPr>
              <w:t>u</w:t>
            </w:r>
          </w:ins>
        </w:sdtContent>
      </w:sdt>
      <w:sdt>
        <w:sdtPr>
          <w:tag w:val="goog_rdk_5"/>
          <w:id w:val="-533347141"/>
        </w:sdtPr>
        <w:sdtContent>
          <w:del w:id="22" w:author="Craig Brinkerhoff" w:date="2023-01-31T17:01:00Z">
            <w:r>
              <w:rPr>
                <w:color w:val="000000"/>
              </w:rPr>
              <w:delText>o</w:delText>
            </w:r>
          </w:del>
        </w:sdtContent>
      </w:sdt>
      <w:r>
        <w:rPr>
          <w:color w:val="000000"/>
        </w:rPr>
        <w:t xml:space="preserve">mbia river export is 79% ephemeral. We also express the ephemeral contribution to discharge as a function of drainage area (Fig. S12, equation S2), where on average 69% of a basin’s upstream drainage </w:t>
      </w:r>
      <w:ins w:id="23" w:author="Matthew Kotchen" w:date="2023-02-02T14:57:00Z">
        <w:r w:rsidR="00184C9E">
          <w:rPr>
            <w:color w:val="000000"/>
          </w:rPr>
          <w:t xml:space="preserve">land </w:t>
        </w:r>
      </w:ins>
      <w:r>
        <w:rPr>
          <w:color w:val="000000"/>
        </w:rPr>
        <w:t>area is ephemeral and there is a clear east/west divide in land surface contributions to drainage networks. Given that freshwater generally accumulates in drainage networks that follow predictable scaling patterns (</w:t>
      </w:r>
      <w:r>
        <w:rPr>
          <w:i/>
          <w:color w:val="000000"/>
        </w:rPr>
        <w:t>16</w:t>
      </w:r>
      <w:r>
        <w:rPr>
          <w:color w:val="000000"/>
        </w:rPr>
        <w:t xml:space="preserve">, </w:t>
      </w:r>
      <w:r>
        <w:rPr>
          <w:i/>
          <w:color w:val="000000"/>
        </w:rPr>
        <w:t>23</w:t>
      </w:r>
      <w:r>
        <w:rPr>
          <w:color w:val="000000"/>
        </w:rPr>
        <w:t>–</w:t>
      </w:r>
      <w:r>
        <w:rPr>
          <w:i/>
          <w:color w:val="000000"/>
        </w:rPr>
        <w:t>26</w:t>
      </w:r>
      <w:r>
        <w:rPr>
          <w:color w:val="000000"/>
        </w:rPr>
        <w:t xml:space="preserve">), our results (Fig. 1a) are theoretically anticipated by the average upstream ephemeral network extent (Fig. S1c, Text S1). Our results also </w:t>
      </w:r>
      <w:commentRangeStart w:id="24"/>
      <w:r>
        <w:rPr>
          <w:color w:val="000000"/>
        </w:rPr>
        <w:t xml:space="preserve">support </w:t>
      </w:r>
      <w:commentRangeEnd w:id="24"/>
      <w:r w:rsidR="00184C9E">
        <w:rPr>
          <w:rStyle w:val="CommentReference"/>
        </w:rPr>
        <w:commentReference w:id="24"/>
      </w:r>
      <w:r>
        <w:rPr>
          <w:color w:val="000000"/>
        </w:rPr>
        <w:t>previous modeling in northeastern CONUS, where 70% of exported streamflow is sourced from headwater streams, regardless of their ephemerality (</w:t>
      </w:r>
      <w:r>
        <w:rPr>
          <w:i/>
          <w:color w:val="000000"/>
        </w:rPr>
        <w:t>16</w:t>
      </w:r>
      <w:r>
        <w:rPr>
          <w:color w:val="000000"/>
        </w:rPr>
        <w:t>).</w:t>
      </w:r>
    </w:p>
    <w:p w14:paraId="0000000E" w14:textId="77777777" w:rsidR="00853667" w:rsidRDefault="00D1629E">
      <w:r>
        <w:rPr>
          <w:noProof/>
        </w:rPr>
        <w:lastRenderedPageBreak/>
        <w:drawing>
          <wp:inline distT="0" distB="0" distL="0" distR="0">
            <wp:extent cx="5943600" cy="5943600"/>
            <wp:effectExtent l="0" t="0" r="0" b="0"/>
            <wp:docPr id="102" name="image16.png" descr="Fig. 1: Ephemeral stream water contributions to CONUS drainage networks. (A) Contiguous United States map of the percent of discharge exported from drainage networks that is ephemerally 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
            <wp:cNvGraphicFramePr/>
            <a:graphic xmlns:a="http://schemas.openxmlformats.org/drawingml/2006/main">
              <a:graphicData uri="http://schemas.openxmlformats.org/drawingml/2006/picture">
                <pic:pic xmlns:pic="http://schemas.openxmlformats.org/drawingml/2006/picture">
                  <pic:nvPicPr>
                    <pic:cNvPr id="0" name="image16.png" descr="Fig. 1: Ephemeral stream water contributions to CONUS drainage networks. (A) Contiguous United States map of the percent of discharge exported from drainage networks that is ephemerally 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
                    <pic:cNvPicPr preferRelativeResize="0"/>
                  </pic:nvPicPr>
                  <pic:blipFill>
                    <a:blip r:embed="rId11"/>
                    <a:srcRect/>
                    <a:stretch>
                      <a:fillRect/>
                    </a:stretch>
                  </pic:blipFill>
                  <pic:spPr>
                    <a:xfrm>
                      <a:off x="0" y="0"/>
                      <a:ext cx="5943600" cy="5943600"/>
                    </a:xfrm>
                    <a:prstGeom prst="rect">
                      <a:avLst/>
                    </a:prstGeom>
                    <a:ln/>
                  </pic:spPr>
                </pic:pic>
              </a:graphicData>
            </a:graphic>
          </wp:inline>
        </w:drawing>
      </w:r>
    </w:p>
    <w:p w14:paraId="0000000F" w14:textId="785CE91A" w:rsidR="00853667" w:rsidRDefault="00D1629E">
      <w:pPr>
        <w:pBdr>
          <w:top w:val="nil"/>
          <w:left w:val="nil"/>
          <w:bottom w:val="nil"/>
          <w:right w:val="nil"/>
          <w:between w:val="nil"/>
        </w:pBdr>
        <w:spacing w:after="120"/>
        <w:rPr>
          <w:i/>
          <w:color w:val="000000"/>
        </w:rPr>
      </w:pPr>
      <w:r>
        <w:rPr>
          <w:i/>
          <w:color w:val="000000"/>
        </w:rPr>
        <w:t>Fig. 1: Ephemeral stream water contributions to CONUS drainage networks. (A) Contiguous United States map of the percent of discharge exported from drainage networks that is ephemerally sourced (equation S1). (B-E) Drainage network maps and ephemeral export percent</w:t>
      </w:r>
      <w:ins w:id="25" w:author="Matthew Kotchen" w:date="2023-02-02T14:59:00Z">
        <w:r w:rsidR="00E04B48">
          <w:rPr>
            <w:i/>
            <w:color w:val="000000"/>
          </w:rPr>
          <w:t>ages</w:t>
        </w:r>
      </w:ins>
      <w:del w:id="26" w:author="Matthew Kotchen" w:date="2023-02-02T14:59:00Z">
        <w:r w:rsidDel="00E04B48">
          <w:rPr>
            <w:i/>
            <w:color w:val="000000"/>
          </w:rPr>
          <w:delText>s</w:delText>
        </w:r>
      </w:del>
      <w:r>
        <w:rPr>
          <w:i/>
          <w:color w:val="000000"/>
        </w:rPr>
        <w:t xml:space="preserve">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w:t>
      </w:r>
    </w:p>
    <w:p w14:paraId="00000010" w14:textId="77777777" w:rsidR="00853667" w:rsidRDefault="00D1629E">
      <w:pPr>
        <w:pBdr>
          <w:top w:val="nil"/>
          <w:left w:val="nil"/>
          <w:bottom w:val="nil"/>
          <w:right w:val="nil"/>
          <w:between w:val="nil"/>
        </w:pBdr>
        <w:spacing w:before="120" w:after="0"/>
        <w:rPr>
          <w:color w:val="000000"/>
        </w:rPr>
      </w:pPr>
      <w:r>
        <w:rPr>
          <w:color w:val="000000"/>
        </w:rPr>
        <w:t>Ephemeral stream hydrography, largely governed by lateral groundwater fluxes and watershed geomorphology, is a result of both topography and climate (</w:t>
      </w:r>
      <w:r>
        <w:rPr>
          <w:i/>
          <w:color w:val="000000"/>
        </w:rPr>
        <w:t>27</w:t>
      </w:r>
      <w:r>
        <w:rPr>
          <w:color w:val="000000"/>
        </w:rPr>
        <w:t xml:space="preserve">, </w:t>
      </w:r>
      <w:r>
        <w:rPr>
          <w:i/>
          <w:color w:val="000000"/>
        </w:rPr>
        <w:t>28</w:t>
      </w:r>
      <w:r>
        <w:rPr>
          <w:color w:val="000000"/>
        </w:rPr>
        <w:t xml:space="preserve">). In the East, ephemeral streams are most numerous in upland settings, where they sit upslope of the groundwater point of </w:t>
      </w:r>
      <w:r>
        <w:rPr>
          <w:color w:val="000000"/>
        </w:rPr>
        <w:lastRenderedPageBreak/>
        <w:t>emergence (e.g. Figs. 1d, 1e, S11). In much of the West, where the water table is kilometers below the surface, ephemeral streams can dominate the landscape (Figs. 1b, 1c, S11). The Great Lakes/Midwest region and Florida have the smallest ephemeral influence due to low-order networks with persistently shallow water tables (</w:t>
      </w:r>
      <w:r>
        <w:rPr>
          <w:i/>
          <w:color w:val="000000"/>
        </w:rPr>
        <w:t>29</w:t>
      </w:r>
      <w:r>
        <w:rPr>
          <w:color w:val="000000"/>
        </w:rPr>
        <w:t xml:space="preserve">). The Midwest region is also strongly influenced by artificial irrigation ditches, </w:t>
      </w:r>
      <w:commentRangeStart w:id="27"/>
      <w:r>
        <w:rPr>
          <w:color w:val="000000"/>
        </w:rPr>
        <w:t xml:space="preserve">which are not natural ephemeral </w:t>
      </w:r>
      <w:commentRangeEnd w:id="27"/>
      <w:r w:rsidR="00091D3F">
        <w:rPr>
          <w:rStyle w:val="CommentReference"/>
        </w:rPr>
        <w:commentReference w:id="27"/>
      </w:r>
      <w:r>
        <w:rPr>
          <w:color w:val="000000"/>
        </w:rPr>
        <w:t>streams but contribute significantly to discharge.</w:t>
      </w:r>
    </w:p>
    <w:p w14:paraId="00000011" w14:textId="1D8D49C8" w:rsidR="00853667" w:rsidRDefault="00D1629E">
      <w:pPr>
        <w:pBdr>
          <w:top w:val="nil"/>
          <w:left w:val="nil"/>
          <w:bottom w:val="nil"/>
          <w:right w:val="nil"/>
          <w:between w:val="nil"/>
        </w:pBdr>
        <w:spacing w:before="120" w:after="0"/>
        <w:rPr>
          <w:color w:val="000000"/>
        </w:rPr>
      </w:pPr>
      <w:r>
        <w:rPr>
          <w:color w:val="000000"/>
        </w:rPr>
        <w:t>Internal to drainage networks, stream size exerts a fundamental control on the ephemeral contribution to river hydrology (Fig. 2). On average, first-order discharge is 88% ephemerally sourced across all CONUS basins (Fig. 2a). This result varies predictably east and west of the Mississippi River (83% versus 93%, respectively). Given the first-order control of topography on eastern ephemeral stream presence (Fig. 1), the eastern ephemeral contribution decreases rapidly to approximately 60% in large rivers, while in western basins it decreases more slowly</w:t>
      </w:r>
      <w:ins w:id="28" w:author="Matthew Kotchen" w:date="2023-02-02T15:04:00Z">
        <w:r w:rsidR="00091D3F">
          <w:rPr>
            <w:color w:val="000000"/>
          </w:rPr>
          <w:t>—</w:t>
        </w:r>
      </w:ins>
      <w:del w:id="29" w:author="Matthew Kotchen" w:date="2023-02-02T15:04:00Z">
        <w:r w:rsidDel="00091D3F">
          <w:rPr>
            <w:color w:val="000000"/>
          </w:rPr>
          <w:delText xml:space="preserve">- </w:delText>
        </w:r>
      </w:del>
      <w:r>
        <w:rPr>
          <w:color w:val="000000"/>
        </w:rPr>
        <w:t>and linearly</w:t>
      </w:r>
      <w:customXmlDelRangeStart w:id="30" w:author="Matthew Kotchen" w:date="2023-02-02T15:04:00Z"/>
      <w:sdt>
        <w:sdtPr>
          <w:tag w:val="goog_rdk_6"/>
          <w:id w:val="-1655359137"/>
        </w:sdtPr>
        <w:sdtContent>
          <w:customXmlDelRangeEnd w:id="30"/>
          <w:ins w:id="31" w:author="Matthew Kotchen" w:date="2023-02-02T15:04:00Z">
            <w:r w:rsidR="00091D3F">
              <w:t>—</w:t>
            </w:r>
          </w:ins>
          <w:ins w:id="32" w:author="Craig Brinkerhoff" w:date="2023-01-31T17:14:00Z">
            <w:del w:id="33" w:author="Matthew Kotchen" w:date="2023-02-02T15:04:00Z">
              <w:r w:rsidDel="00091D3F">
                <w:rPr>
                  <w:color w:val="000000"/>
                </w:rPr>
                <w:delText>-</w:delText>
              </w:r>
            </w:del>
          </w:ins>
          <w:customXmlDelRangeStart w:id="34" w:author="Matthew Kotchen" w:date="2023-02-02T15:04:00Z"/>
        </w:sdtContent>
      </w:sdt>
      <w:customXmlDelRangeEnd w:id="34"/>
      <w:del w:id="35" w:author="Matthew Kotchen" w:date="2023-02-02T15:04:00Z">
        <w:r w:rsidDel="00091D3F">
          <w:rPr>
            <w:color w:val="000000"/>
          </w:rPr>
          <w:delText xml:space="preserve"> </w:delText>
        </w:r>
      </w:del>
      <w:r>
        <w:rPr>
          <w:color w:val="000000"/>
        </w:rPr>
        <w:t xml:space="preserve">with stream order (Fig. 2a). The ephemeral drainage area percent decreases similarly with stream size (Fig 2b). Overall, these results are driven by the sheer extent of ephemeral </w:t>
      </w:r>
      <w:sdt>
        <w:sdtPr>
          <w:tag w:val="goog_rdk_7"/>
          <w:id w:val="1193646237"/>
        </w:sdtPr>
        <w:sdtContent>
          <w:ins w:id="36" w:author="Craig Brinkerhoff" w:date="2023-01-31T17:13:00Z">
            <w:r>
              <w:rPr>
                <w:color w:val="000000"/>
              </w:rPr>
              <w:t>streams</w:t>
            </w:r>
          </w:ins>
        </w:sdtContent>
      </w:sdt>
      <w:sdt>
        <w:sdtPr>
          <w:tag w:val="goog_rdk_8"/>
          <w:id w:val="428095982"/>
        </w:sdtPr>
        <w:sdtContent>
          <w:del w:id="37" w:author="Craig Brinkerhoff" w:date="2023-01-31T17:13:00Z">
            <w:r>
              <w:rPr>
                <w:color w:val="000000"/>
              </w:rPr>
              <w:delText>steams</w:delText>
            </w:r>
          </w:del>
        </w:sdtContent>
      </w:sdt>
      <w:r>
        <w:rPr>
          <w:color w:val="000000"/>
        </w:rPr>
        <w:t xml:space="preserve"> in orders 1-3 in the east and 1-5 in the west (Fig 2c).</w:t>
      </w:r>
    </w:p>
    <w:p w14:paraId="00000012" w14:textId="77777777" w:rsidR="00853667" w:rsidRDefault="00D1629E">
      <w:r>
        <w:rPr>
          <w:noProof/>
        </w:rPr>
        <w:lastRenderedPageBreak/>
        <w:drawing>
          <wp:inline distT="0" distB="0" distL="0" distR="0">
            <wp:extent cx="5943600" cy="5943600"/>
            <wp:effectExtent l="0" t="0" r="0" b="0"/>
            <wp:docPr id="104" name="image11.png" descr="Fig. 2: Ephemeral stream water contributions internal to drainage networks. (A) Average percent of discharge that is ephemerally sourced by stream order, where boxplots are composed of CONUS basins and points/lines show the mean trend with river size. (B) Same, but for the average percent of upstream drainage area that is ephemeral. (C) Percent of CONUS drainage network length that is ephemeral. Note that only one network has 11 stream orders: the lower Columbia River."/>
            <wp:cNvGraphicFramePr/>
            <a:graphic xmlns:a="http://schemas.openxmlformats.org/drawingml/2006/main">
              <a:graphicData uri="http://schemas.openxmlformats.org/drawingml/2006/picture">
                <pic:pic xmlns:pic="http://schemas.openxmlformats.org/drawingml/2006/picture">
                  <pic:nvPicPr>
                    <pic:cNvPr id="0" name="image11.png" descr="Fig. 2: Ephemeral stream water contributions internal to drainage networks. (A) Average percent of discharge that is ephemerally sourced by stream order, where boxplots are composed of CONUS basins and points/lines show the mean trend with river size. (B) Same, but for the average percent of upstream drainage area that is ephemeral. (C) Percent of CONUS drainage network length that is ephemeral. Note that only one network has 11 stream orders: the lower Columbia River."/>
                    <pic:cNvPicPr preferRelativeResize="0"/>
                  </pic:nvPicPr>
                  <pic:blipFill>
                    <a:blip r:embed="rId12"/>
                    <a:srcRect/>
                    <a:stretch>
                      <a:fillRect/>
                    </a:stretch>
                  </pic:blipFill>
                  <pic:spPr>
                    <a:xfrm>
                      <a:off x="0" y="0"/>
                      <a:ext cx="5943600" cy="5943600"/>
                    </a:xfrm>
                    <a:prstGeom prst="rect">
                      <a:avLst/>
                    </a:prstGeom>
                    <a:ln/>
                  </pic:spPr>
                </pic:pic>
              </a:graphicData>
            </a:graphic>
          </wp:inline>
        </w:drawing>
      </w:r>
    </w:p>
    <w:p w14:paraId="00000013" w14:textId="77777777" w:rsidR="00853667" w:rsidRDefault="00D1629E">
      <w:pPr>
        <w:pBdr>
          <w:top w:val="nil"/>
          <w:left w:val="nil"/>
          <w:bottom w:val="nil"/>
          <w:right w:val="nil"/>
          <w:between w:val="nil"/>
        </w:pBdr>
        <w:spacing w:after="120"/>
        <w:rPr>
          <w:i/>
          <w:color w:val="000000"/>
        </w:rPr>
      </w:pPr>
      <w:r>
        <w:rPr>
          <w:i/>
          <w:color w:val="000000"/>
        </w:rPr>
        <w:t xml:space="preserve">Fig. 2: Ephemeral stream water contributions internal to drainage networks. (A) Average percent of discharge that is ephemerally sourced by stream order, where boxplots are composed of CONUS basins and points/lines show the mean trend with river size. (B) Same, but for the average percent of upstream drainage area that is ephemeral. (C) Percent of CONUS drainage network length that is ephemeral. Note that only one network has </w:t>
      </w:r>
      <w:commentRangeStart w:id="38"/>
      <w:r>
        <w:rPr>
          <w:i/>
          <w:color w:val="000000"/>
        </w:rPr>
        <w:t>11 stream orders</w:t>
      </w:r>
      <w:commentRangeEnd w:id="38"/>
      <w:r w:rsidR="00091D3F">
        <w:rPr>
          <w:rStyle w:val="CommentReference"/>
        </w:rPr>
        <w:commentReference w:id="38"/>
      </w:r>
      <w:r>
        <w:rPr>
          <w:i/>
          <w:color w:val="000000"/>
        </w:rPr>
        <w:t>: the lower Columbia River.</w:t>
      </w:r>
    </w:p>
    <w:p w14:paraId="00000014" w14:textId="76BD3F17" w:rsidR="00853667" w:rsidRDefault="00D1629E">
      <w:pPr>
        <w:pBdr>
          <w:top w:val="nil"/>
          <w:left w:val="nil"/>
          <w:bottom w:val="nil"/>
          <w:right w:val="nil"/>
          <w:between w:val="nil"/>
        </w:pBdr>
        <w:spacing w:before="120" w:after="0"/>
        <w:rPr>
          <w:color w:val="000000"/>
        </w:rPr>
      </w:pPr>
      <w:r>
        <w:rPr>
          <w:color w:val="000000"/>
        </w:rPr>
        <w:t xml:space="preserve">We limit our ephemeral stream analysis to CONUS ephemeral streams as Mexican/Canadian rivers fall under different water quality regulation, </w:t>
      </w:r>
      <w:commentRangeStart w:id="39"/>
      <w:r>
        <w:rPr>
          <w:color w:val="000000"/>
        </w:rPr>
        <w:t xml:space="preserve">as well as </w:t>
      </w:r>
      <w:commentRangeEnd w:id="39"/>
      <w:r w:rsidR="000740E2">
        <w:rPr>
          <w:rStyle w:val="CommentReference"/>
        </w:rPr>
        <w:commentReference w:id="39"/>
      </w:r>
      <w:r>
        <w:rPr>
          <w:color w:val="000000"/>
        </w:rPr>
        <w:t>all ephemeral canals, ditches, and ponds (</w:t>
      </w:r>
      <w:r>
        <w:rPr>
          <w:i/>
          <w:color w:val="000000"/>
        </w:rPr>
        <w:t>18</w:t>
      </w:r>
      <w:r>
        <w:rPr>
          <w:color w:val="000000"/>
        </w:rPr>
        <w:t>). We also do not account for human groundwater pumping (</w:t>
      </w:r>
      <w:r>
        <w:rPr>
          <w:i/>
          <w:color w:val="000000"/>
        </w:rPr>
        <w:t>18</w:t>
      </w:r>
      <w:r>
        <w:rPr>
          <w:color w:val="000000"/>
        </w:rPr>
        <w:t xml:space="preserve">, </w:t>
      </w:r>
      <w:r>
        <w:rPr>
          <w:i/>
          <w:color w:val="000000"/>
        </w:rPr>
        <w:t>29</w:t>
      </w:r>
      <w:r>
        <w:rPr>
          <w:color w:val="000000"/>
        </w:rPr>
        <w:t xml:space="preserve">, </w:t>
      </w:r>
      <w:r>
        <w:rPr>
          <w:i/>
          <w:color w:val="000000"/>
        </w:rPr>
        <w:t>30</w:t>
      </w:r>
      <w:r>
        <w:rPr>
          <w:color w:val="000000"/>
        </w:rPr>
        <w:t>)</w:t>
      </w:r>
      <w:ins w:id="40" w:author="Matthew Kotchen" w:date="2023-02-02T15:12:00Z">
        <w:r w:rsidR="009A1FAC">
          <w:rPr>
            <w:color w:val="000000"/>
          </w:rPr>
          <w:t>, which lowers water tables,</w:t>
        </w:r>
      </w:ins>
      <w:r>
        <w:rPr>
          <w:color w:val="000000"/>
        </w:rPr>
        <w:t xml:space="preserve"> and thus are likely under-estimating ephemeral streams where pumping is significant. </w:t>
      </w:r>
      <w:r>
        <w:rPr>
          <w:color w:val="000000"/>
        </w:rPr>
        <w:lastRenderedPageBreak/>
        <w:t>Ephemeral streams will only become more frequent as groundwater pumping intensifies and water tables lower further (</w:t>
      </w:r>
      <w:r>
        <w:rPr>
          <w:i/>
          <w:color w:val="000000"/>
        </w:rPr>
        <w:t>31</w:t>
      </w:r>
      <w:r>
        <w:rPr>
          <w:color w:val="000000"/>
        </w:rPr>
        <w:t>–</w:t>
      </w:r>
      <w:r>
        <w:rPr>
          <w:i/>
          <w:color w:val="000000"/>
        </w:rPr>
        <w:t>33</w:t>
      </w:r>
      <w:r>
        <w:rPr>
          <w:color w:val="000000"/>
        </w:rPr>
        <w:t>). Overall, our analysis represents a conservative estimate of ephemeral hydrography and the ephemeral pulse of CONUS drainage networks.</w:t>
      </w:r>
    </w:p>
    <w:p w14:paraId="00000015" w14:textId="77777777" w:rsidR="00853667" w:rsidRDefault="00D1629E">
      <w:r>
        <w:rPr>
          <w:noProof/>
        </w:rPr>
        <w:drawing>
          <wp:inline distT="0" distB="0" distL="0" distR="0">
            <wp:extent cx="5943600" cy="5943600"/>
            <wp:effectExtent l="0" t="0" r="0" b="0"/>
            <wp:docPr id="103" name="image15.png" descr="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Histogram of model resuls from (A)."/>
            <wp:cNvGraphicFramePr/>
            <a:graphic xmlns:a="http://schemas.openxmlformats.org/drawingml/2006/main">
              <a:graphicData uri="http://schemas.openxmlformats.org/drawingml/2006/picture">
                <pic:pic xmlns:pic="http://schemas.openxmlformats.org/drawingml/2006/picture">
                  <pic:nvPicPr>
                    <pic:cNvPr id="0" name="image15.png" descr="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Histogram of model resuls from (A)."/>
                    <pic:cNvPicPr preferRelativeResize="0"/>
                  </pic:nvPicPr>
                  <pic:blipFill>
                    <a:blip r:embed="rId13"/>
                    <a:srcRect/>
                    <a:stretch>
                      <a:fillRect/>
                    </a:stretch>
                  </pic:blipFill>
                  <pic:spPr>
                    <a:xfrm>
                      <a:off x="0" y="0"/>
                      <a:ext cx="5943600" cy="5943600"/>
                    </a:xfrm>
                    <a:prstGeom prst="rect">
                      <a:avLst/>
                    </a:prstGeom>
                    <a:ln/>
                  </pic:spPr>
                </pic:pic>
              </a:graphicData>
            </a:graphic>
          </wp:inline>
        </w:drawing>
      </w:r>
    </w:p>
    <w:p w14:paraId="00000016" w14:textId="77777777" w:rsidR="00853667" w:rsidRDefault="00D1629E">
      <w:pPr>
        <w:pBdr>
          <w:top w:val="nil"/>
          <w:left w:val="nil"/>
          <w:bottom w:val="nil"/>
          <w:right w:val="nil"/>
          <w:between w:val="nil"/>
        </w:pBdr>
        <w:spacing w:after="120"/>
        <w:rPr>
          <w:i/>
          <w:color w:val="000000"/>
        </w:rPr>
      </w:pPr>
      <w:r>
        <w:rPr>
          <w:i/>
          <w:color w:val="000000"/>
        </w:rPr>
        <w:t xml:space="preserve">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Histogram of model </w:t>
      </w:r>
      <w:proofErr w:type="spellStart"/>
      <w:r>
        <w:rPr>
          <w:i/>
          <w:color w:val="000000"/>
        </w:rPr>
        <w:t>resuls</w:t>
      </w:r>
      <w:proofErr w:type="spellEnd"/>
      <w:r>
        <w:rPr>
          <w:i/>
          <w:color w:val="000000"/>
        </w:rPr>
        <w:t xml:space="preserve"> from (A).</w:t>
      </w:r>
    </w:p>
    <w:p w14:paraId="2876D235" w14:textId="77777777" w:rsidR="00657185" w:rsidRDefault="00D1629E">
      <w:pPr>
        <w:pBdr>
          <w:top w:val="nil"/>
          <w:left w:val="nil"/>
          <w:bottom w:val="nil"/>
          <w:right w:val="nil"/>
          <w:between w:val="nil"/>
        </w:pBdr>
        <w:spacing w:before="120" w:after="0"/>
        <w:rPr>
          <w:ins w:id="41" w:author="Matthew Kotchen" w:date="2023-02-02T15:37:00Z"/>
          <w:color w:val="000000"/>
        </w:rPr>
      </w:pPr>
      <w:r>
        <w:rPr>
          <w:color w:val="000000"/>
        </w:rPr>
        <w:lastRenderedPageBreak/>
        <w:t xml:space="preserve">The significance of the ephemeral contribution to drainage networks (Figs. 1-2) is underpinned by how often they flow (Fig. 3). Ephemeral streams flow on average 104 </w:t>
      </w:r>
      <m:oMath>
        <m:r>
          <w:rPr>
            <w:rFonts w:ascii="Cambria Math" w:hAnsi="Cambria Math"/>
          </w:rPr>
          <m:t>±</m:t>
        </m:r>
      </m:oMath>
      <w:r>
        <w:rPr>
          <w:color w:val="000000"/>
        </w:rPr>
        <w:t xml:space="preserve"> 28 days per year across all basins, but with most basins flowing only 0-10 days in an average year (Fig. 3c). Ephemeral flow frequency manifests as a balance of evapotranspiration, the size and frequency of precipitation events, and antecedent moisture conditions influencing runoff generation. For example, in western </w:t>
      </w:r>
      <w:commentRangeStart w:id="42"/>
      <w:r>
        <w:rPr>
          <w:color w:val="000000"/>
        </w:rPr>
        <w:t>basins</w:t>
      </w:r>
      <w:commentRangeEnd w:id="42"/>
      <w:r w:rsidR="009A1FAC">
        <w:rPr>
          <w:rStyle w:val="CommentReference"/>
        </w:rPr>
        <w:commentReference w:id="42"/>
      </w:r>
      <w:ins w:id="43" w:author="Matthew Kotchen" w:date="2023-02-02T15:16:00Z">
        <w:r w:rsidR="009A1FAC">
          <w:rPr>
            <w:color w:val="000000"/>
          </w:rPr>
          <w:t>,</w:t>
        </w:r>
      </w:ins>
      <w:r>
        <w:rPr>
          <w:color w:val="000000"/>
        </w:rPr>
        <w:t xml:space="preserve"> ephemeral streams only flow 52 days a year on average, while they flow 172 days on average in eastern basins. In the arid southwestern United States, this drops to an average of 9 days a year. </w:t>
      </w:r>
    </w:p>
    <w:p w14:paraId="00000017" w14:textId="0FC234F8" w:rsidR="00853667" w:rsidRDefault="009A1FAC">
      <w:pPr>
        <w:pBdr>
          <w:top w:val="nil"/>
          <w:left w:val="nil"/>
          <w:bottom w:val="nil"/>
          <w:right w:val="nil"/>
          <w:between w:val="nil"/>
        </w:pBdr>
        <w:spacing w:before="120" w:after="0"/>
        <w:rPr>
          <w:color w:val="000000"/>
        </w:rPr>
      </w:pPr>
      <w:ins w:id="44" w:author="Matthew Kotchen" w:date="2023-02-02T15:20:00Z">
        <w:r>
          <w:rPr>
            <w:color w:val="000000"/>
          </w:rPr>
          <w:t>We note that o</w:t>
        </w:r>
      </w:ins>
      <w:del w:id="45" w:author="Matthew Kotchen" w:date="2023-02-02T15:20:00Z">
        <w:r w:rsidR="00D1629E" w:rsidDel="009A1FAC">
          <w:rPr>
            <w:color w:val="000000"/>
          </w:rPr>
          <w:delText>O</w:delText>
        </w:r>
      </w:del>
      <w:r w:rsidR="00D1629E">
        <w:rPr>
          <w:color w:val="000000"/>
        </w:rPr>
        <w:t>u</w:t>
      </w:r>
      <w:ins w:id="46" w:author="Matthew Kotchen" w:date="2023-02-02T15:18:00Z">
        <w:r>
          <w:rPr>
            <w:color w:val="000000"/>
          </w:rPr>
          <w:t>r</w:t>
        </w:r>
      </w:ins>
      <w:del w:id="47" w:author="Matthew Kotchen" w:date="2023-02-02T15:18:00Z">
        <w:r w:rsidR="00D1629E" w:rsidDel="009A1FAC">
          <w:rPr>
            <w:color w:val="000000"/>
          </w:rPr>
          <w:delText>r simple</w:delText>
        </w:r>
      </w:del>
      <w:r w:rsidR="00D1629E">
        <w:rPr>
          <w:color w:val="000000"/>
        </w:rPr>
        <w:t xml:space="preserve"> model uses only a </w:t>
      </w:r>
      <w:commentRangeStart w:id="48"/>
      <w:r w:rsidR="00D1629E">
        <w:rPr>
          <w:color w:val="000000"/>
        </w:rPr>
        <w:t>gridded precipitation time</w:t>
      </w:r>
      <w:ins w:id="49" w:author="Matthew Kotchen" w:date="2023-02-02T15:18:00Z">
        <w:r>
          <w:rPr>
            <w:color w:val="000000"/>
          </w:rPr>
          <w:t xml:space="preserve"> </w:t>
        </w:r>
      </w:ins>
      <w:r w:rsidR="00D1629E">
        <w:rPr>
          <w:color w:val="000000"/>
        </w:rPr>
        <w:t xml:space="preserve">series, runoff data, and an operational definition for streamflow </w:t>
      </w:r>
      <w:commentRangeEnd w:id="48"/>
      <w:r w:rsidR="00657185">
        <w:rPr>
          <w:rStyle w:val="CommentReference"/>
        </w:rPr>
        <w:commentReference w:id="48"/>
      </w:r>
      <w:r w:rsidR="00D1629E">
        <w:rPr>
          <w:color w:val="000000"/>
        </w:rPr>
        <w:t>(</w:t>
      </w:r>
      <w:r w:rsidR="00D1629E">
        <w:rPr>
          <w:i/>
          <w:color w:val="000000"/>
        </w:rPr>
        <w:t>18</w:t>
      </w:r>
      <w:r w:rsidR="00D1629E">
        <w:rPr>
          <w:color w:val="000000"/>
        </w:rPr>
        <w:t xml:space="preserve">). </w:t>
      </w:r>
      <w:ins w:id="50" w:author="Matthew Kotchen" w:date="2023-02-02T15:36:00Z">
        <w:r w:rsidR="00657185">
          <w:rPr>
            <w:color w:val="000000"/>
          </w:rPr>
          <w:t>The results nevertheless</w:t>
        </w:r>
      </w:ins>
      <w:del w:id="51" w:author="Matthew Kotchen" w:date="2023-02-02T15:36:00Z">
        <w:r w:rsidR="00D1629E" w:rsidDel="00657185">
          <w:rPr>
            <w:color w:val="000000"/>
          </w:rPr>
          <w:delText>It</w:delText>
        </w:r>
      </w:del>
      <w:r w:rsidR="00D1629E">
        <w:rPr>
          <w:color w:val="000000"/>
        </w:rPr>
        <w:t xml:space="preserve"> reasonably matches in situ sensor data of catchment-averaged ephemeral flow frequency (Fig. 3b). With that said, we stress that extremely little data exists on ephemeral flow frequency at the drainage network scale (Fig. 3b). </w:t>
      </w:r>
      <w:commentRangeStart w:id="52"/>
      <w:r w:rsidR="00D1629E">
        <w:rPr>
          <w:color w:val="000000"/>
        </w:rPr>
        <w:t>Future work should explore ephemeral runoff generation across distributed sensor networks to refine our modeling.</w:t>
      </w:r>
      <w:commentRangeEnd w:id="52"/>
      <w:r w:rsidR="00657185">
        <w:rPr>
          <w:rStyle w:val="CommentReference"/>
        </w:rPr>
        <w:commentReference w:id="52"/>
      </w:r>
    </w:p>
    <w:p w14:paraId="00000018" w14:textId="77777777" w:rsidR="00853667" w:rsidRDefault="00D1629E">
      <w:pPr>
        <w:pStyle w:val="Heading3"/>
      </w:pPr>
      <w:bookmarkStart w:id="53" w:name="bookmark=id.2et92p0" w:colFirst="0" w:colLast="0"/>
      <w:bookmarkEnd w:id="53"/>
      <w:r>
        <w:t>Downstream threats to water quality</w:t>
      </w:r>
    </w:p>
    <w:p w14:paraId="00000019" w14:textId="09E2DCEB" w:rsidR="00853667" w:rsidRDefault="00D1629E">
      <w:pPr>
        <w:pBdr>
          <w:top w:val="nil"/>
          <w:left w:val="nil"/>
          <w:bottom w:val="nil"/>
          <w:right w:val="nil"/>
          <w:between w:val="nil"/>
        </w:pBdr>
        <w:spacing w:before="120" w:after="0"/>
        <w:rPr>
          <w:color w:val="000000"/>
        </w:rPr>
      </w:pPr>
      <w:r>
        <w:rPr>
          <w:color w:val="000000"/>
        </w:rPr>
        <w:t xml:space="preserve">Given such infrequent flow, our results suggest that ephemeral streams likely dominate drainage network responses to storm events, shunting pollutants and other solutes downstream at even greater rates than suggested here under </w:t>
      </w:r>
      <w:commentRangeStart w:id="54"/>
      <w:r>
        <w:rPr>
          <w:color w:val="000000"/>
        </w:rPr>
        <w:t xml:space="preserve">mean annual conditions </w:t>
      </w:r>
      <w:commentRangeEnd w:id="54"/>
      <w:r w:rsidR="00657185">
        <w:rPr>
          <w:rStyle w:val="CommentReference"/>
        </w:rPr>
        <w:commentReference w:id="54"/>
      </w:r>
      <w:r>
        <w:rPr>
          <w:color w:val="000000"/>
        </w:rPr>
        <w:t>(</w:t>
      </w:r>
      <w:r>
        <w:rPr>
          <w:i/>
          <w:color w:val="000000"/>
        </w:rPr>
        <w:t>2</w:t>
      </w:r>
      <w:r>
        <w:rPr>
          <w:color w:val="000000"/>
        </w:rPr>
        <w:t xml:space="preserve">). The exact impacts of ephemeral discharge on constituent loads and concentrations will be context dependent. </w:t>
      </w:r>
      <w:ins w:id="55" w:author="Matthew Kotchen" w:date="2023-02-02T15:40:00Z">
        <w:r w:rsidR="00657185">
          <w:rPr>
            <w:color w:val="000000"/>
          </w:rPr>
          <w:t>However, t</w:t>
        </w:r>
      </w:ins>
      <w:del w:id="56" w:author="Matthew Kotchen" w:date="2023-02-02T15:40:00Z">
        <w:r w:rsidDel="00657185">
          <w:rPr>
            <w:color w:val="000000"/>
          </w:rPr>
          <w:delText>T</w:delText>
        </w:r>
      </w:del>
      <w:r>
        <w:rPr>
          <w:color w:val="000000"/>
        </w:rPr>
        <w:t>he delivery of most elements, nutrients and pollutants</w:t>
      </w:r>
      <w:del w:id="57" w:author="Matthew Kotchen" w:date="2023-02-02T15:40:00Z">
        <w:r w:rsidDel="00657185">
          <w:rPr>
            <w:color w:val="000000"/>
          </w:rPr>
          <w:delText>, however,</w:delText>
        </w:r>
      </w:del>
      <w:r>
        <w:rPr>
          <w:color w:val="000000"/>
        </w:rPr>
        <w:t xml:space="preserve"> scale with discharge (</w:t>
      </w:r>
      <w:r>
        <w:rPr>
          <w:i/>
          <w:color w:val="000000"/>
        </w:rPr>
        <w:t>2</w:t>
      </w:r>
      <w:r>
        <w:rPr>
          <w:color w:val="000000"/>
        </w:rPr>
        <w:t xml:space="preserve">, </w:t>
      </w:r>
      <w:r>
        <w:rPr>
          <w:i/>
          <w:color w:val="000000"/>
        </w:rPr>
        <w:t>34</w:t>
      </w:r>
      <w:r>
        <w:rPr>
          <w:color w:val="000000"/>
        </w:rPr>
        <w:t>) and are dominated by inputs from headwater streams (of which 78% of CONUS headwater streams are ephemeral according to our model). Thus, we would expect the importance and impacts of ephemerally sourced water on stream and river chemistry to be high in downstream regions that have accumulated large ephemeral water contributions.</w:t>
      </w:r>
    </w:p>
    <w:p w14:paraId="0000001A" w14:textId="05EF691C" w:rsidR="00853667" w:rsidRDefault="006204CB">
      <w:pPr>
        <w:pBdr>
          <w:top w:val="nil"/>
          <w:left w:val="nil"/>
          <w:bottom w:val="nil"/>
          <w:right w:val="nil"/>
          <w:between w:val="nil"/>
        </w:pBdr>
        <w:spacing w:before="120" w:after="0"/>
        <w:rPr>
          <w:color w:val="000000"/>
        </w:rPr>
      </w:pPr>
      <w:sdt>
        <w:sdtPr>
          <w:tag w:val="goog_rdk_9"/>
          <w:id w:val="-1604029362"/>
          <w:showingPlcHdr/>
        </w:sdtPr>
        <w:sdtContent>
          <w:commentRangeStart w:id="58"/>
          <w:r w:rsidR="00657185">
            <w:t xml:space="preserve">     </w:t>
          </w:r>
          <w:commentRangeStart w:id="59"/>
        </w:sdtContent>
      </w:sdt>
      <w:r w:rsidR="00D1629E">
        <w:rPr>
          <w:color w:val="000000"/>
        </w:rPr>
        <w:t>Ephemeral streams’ regulated status under the United States Clean Water Act (CWA) has been a long-debated and often contentious topic (</w:t>
      </w:r>
      <w:r w:rsidR="00D1629E">
        <w:rPr>
          <w:i/>
          <w:color w:val="000000"/>
        </w:rPr>
        <w:t>35</w:t>
      </w:r>
      <w:r w:rsidR="00D1629E">
        <w:rPr>
          <w:color w:val="000000"/>
        </w:rPr>
        <w:t>). Ephemeral streams have received considerable attention from environmental groups, farm lobbying groups, and politicians since the CWA was enacted in 1972 (</w:t>
      </w:r>
      <w:r w:rsidR="00D1629E">
        <w:rPr>
          <w:i/>
          <w:color w:val="000000"/>
        </w:rPr>
        <w:t>1</w:t>
      </w:r>
      <w:r w:rsidR="00D1629E">
        <w:rPr>
          <w:color w:val="000000"/>
        </w:rPr>
        <w:t xml:space="preserve">, </w:t>
      </w:r>
      <w:r w:rsidR="00D1629E">
        <w:rPr>
          <w:i/>
          <w:color w:val="000000"/>
        </w:rPr>
        <w:t>7</w:t>
      </w:r>
      <w:r w:rsidR="00D1629E">
        <w:rPr>
          <w:color w:val="000000"/>
        </w:rPr>
        <w:t xml:space="preserve">, </w:t>
      </w:r>
      <w:r w:rsidR="00D1629E">
        <w:rPr>
          <w:i/>
          <w:color w:val="000000"/>
        </w:rPr>
        <w:t>36</w:t>
      </w:r>
      <w:r w:rsidR="00D1629E">
        <w:rPr>
          <w:color w:val="000000"/>
        </w:rPr>
        <w:t>).</w:t>
      </w:r>
    </w:p>
    <w:p w14:paraId="0000001B" w14:textId="77777777" w:rsidR="00853667" w:rsidRDefault="00D1629E">
      <w:pPr>
        <w:pBdr>
          <w:top w:val="nil"/>
          <w:left w:val="nil"/>
          <w:bottom w:val="nil"/>
          <w:right w:val="nil"/>
          <w:between w:val="nil"/>
        </w:pBdr>
        <w:spacing w:before="120" w:after="0"/>
        <w:rPr>
          <w:color w:val="000000"/>
        </w:rPr>
      </w:pPr>
      <w:bookmarkStart w:id="60" w:name="_heading=h.tyjcwt" w:colFirst="0" w:colLast="0"/>
      <w:bookmarkEnd w:id="60"/>
      <w:r>
        <w:rPr>
          <w:i/>
          <w:color w:val="000000"/>
        </w:rPr>
        <w:t>Room here for a paragraph or two to flesh out implications, regulations, policy, etc. from Doug and Matt.</w:t>
      </w:r>
      <w:commentRangeEnd w:id="59"/>
      <w:r>
        <w:commentReference w:id="59"/>
      </w:r>
      <w:commentRangeEnd w:id="58"/>
      <w:r w:rsidR="00657185">
        <w:rPr>
          <w:rStyle w:val="CommentReference"/>
        </w:rPr>
        <w:commentReference w:id="58"/>
      </w:r>
    </w:p>
    <w:p w14:paraId="0000001C" w14:textId="77777777" w:rsidR="00853667" w:rsidRDefault="00D1629E">
      <w:pPr>
        <w:pStyle w:val="Heading2"/>
      </w:pPr>
      <w:bookmarkStart w:id="61" w:name="bookmark=id.3dy6vkm" w:colFirst="0" w:colLast="0"/>
      <w:bookmarkEnd w:id="61"/>
      <w:r>
        <w:t>References</w:t>
      </w:r>
    </w:p>
    <w:p w14:paraId="0000001D" w14:textId="77777777" w:rsidR="00853667" w:rsidRDefault="00D1629E">
      <w:pPr>
        <w:pBdr>
          <w:top w:val="nil"/>
          <w:left w:val="nil"/>
          <w:bottom w:val="nil"/>
          <w:right w:val="nil"/>
          <w:between w:val="nil"/>
        </w:pBdr>
        <w:spacing w:before="120" w:after="0"/>
        <w:rPr>
          <w:color w:val="000000"/>
        </w:rPr>
      </w:pPr>
      <w:r>
        <w:rPr>
          <w:color w:val="000000"/>
        </w:rPr>
        <w:t>references need to be moved here manually</w:t>
      </w:r>
    </w:p>
    <w:p w14:paraId="0000001E" w14:textId="77777777" w:rsidR="00853667" w:rsidRDefault="00D1629E">
      <w:pPr>
        <w:pStyle w:val="Heading2"/>
      </w:pPr>
      <w:bookmarkStart w:id="62" w:name="bookmark=id.1t3h5sf" w:colFirst="0" w:colLast="0"/>
      <w:bookmarkEnd w:id="62"/>
      <w:r>
        <w:t>Acknowledgements</w:t>
      </w:r>
    </w:p>
    <w:p w14:paraId="0000001F" w14:textId="77777777" w:rsidR="00853667" w:rsidRDefault="00D1629E">
      <w:pPr>
        <w:pStyle w:val="Heading3"/>
      </w:pPr>
      <w:bookmarkStart w:id="63" w:name="bookmark=id.4d34og8" w:colFirst="0" w:colLast="0"/>
      <w:bookmarkEnd w:id="63"/>
      <w:r>
        <w:t>General</w:t>
      </w:r>
    </w:p>
    <w:p w14:paraId="00000020" w14:textId="77777777" w:rsidR="00853667" w:rsidRDefault="00D1629E">
      <w:pPr>
        <w:pBdr>
          <w:top w:val="nil"/>
          <w:left w:val="nil"/>
          <w:bottom w:val="nil"/>
          <w:right w:val="nil"/>
          <w:between w:val="nil"/>
        </w:pBdr>
        <w:spacing w:before="120" w:after="0"/>
        <w:rPr>
          <w:color w:val="000000"/>
        </w:rPr>
      </w:pPr>
      <w:r>
        <w:rPr>
          <w:color w:val="000000"/>
        </w:rPr>
        <w:t xml:space="preserve">We thank Dr. Ying Fan </w:t>
      </w:r>
      <w:proofErr w:type="spellStart"/>
      <w:r>
        <w:rPr>
          <w:color w:val="000000"/>
        </w:rPr>
        <w:t>Reinfelder</w:t>
      </w:r>
      <w:proofErr w:type="spellEnd"/>
      <w:r>
        <w:rPr>
          <w:color w:val="000000"/>
        </w:rPr>
        <w:t xml:space="preserve">, the USGS, and the EPA for making their data and/or models freely available. We also thank Brian </w:t>
      </w:r>
      <w:proofErr w:type="spellStart"/>
      <w:r>
        <w:rPr>
          <w:color w:val="000000"/>
        </w:rPr>
        <w:t>Saccardi</w:t>
      </w:r>
      <w:proofErr w:type="spellEnd"/>
      <w:r>
        <w:rPr>
          <w:color w:val="000000"/>
        </w:rPr>
        <w:t xml:space="preserve"> for helping manually verify portions of the basin routing scheme. All modeling was performed on the Unity cluster at the Massachusetts Green High Performance Computing Center (MGHPCC).</w:t>
      </w:r>
    </w:p>
    <w:p w14:paraId="00000021" w14:textId="77777777" w:rsidR="00853667" w:rsidRDefault="00D1629E">
      <w:pPr>
        <w:pStyle w:val="Heading3"/>
      </w:pPr>
      <w:bookmarkStart w:id="64" w:name="bookmark=id.2s8eyo1" w:colFirst="0" w:colLast="0"/>
      <w:bookmarkEnd w:id="64"/>
      <w:r>
        <w:lastRenderedPageBreak/>
        <w:t>Funding</w:t>
      </w:r>
    </w:p>
    <w:p w14:paraId="00000022" w14:textId="77777777" w:rsidR="00853667" w:rsidRDefault="00D1629E">
      <w:pPr>
        <w:numPr>
          <w:ilvl w:val="0"/>
          <w:numId w:val="1"/>
        </w:numPr>
      </w:pPr>
      <w:r>
        <w:t>Please comment any funding you want to add</w:t>
      </w:r>
    </w:p>
    <w:p w14:paraId="00000023" w14:textId="77777777" w:rsidR="00853667" w:rsidRDefault="00D1629E">
      <w:pPr>
        <w:numPr>
          <w:ilvl w:val="0"/>
          <w:numId w:val="1"/>
        </w:numPr>
      </w:pPr>
      <w:r>
        <w:t>Craig Brinkerhoff: FINESST/WROL</w:t>
      </w:r>
    </w:p>
    <w:p w14:paraId="00000024" w14:textId="77777777" w:rsidR="00853667" w:rsidRDefault="00D1629E">
      <w:pPr>
        <w:pStyle w:val="Heading3"/>
      </w:pPr>
      <w:bookmarkStart w:id="65" w:name="bookmark=id.17dp8vu" w:colFirst="0" w:colLast="0"/>
      <w:bookmarkEnd w:id="65"/>
      <w:r>
        <w:t>Author Contributions</w:t>
      </w:r>
    </w:p>
    <w:p w14:paraId="00000025" w14:textId="77777777" w:rsidR="00853667" w:rsidRDefault="00D1629E">
      <w:pPr>
        <w:numPr>
          <w:ilvl w:val="0"/>
          <w:numId w:val="2"/>
        </w:numPr>
      </w:pPr>
      <w:r>
        <w:t>Conceptualization: PAR, CBB, MJK, DK</w:t>
      </w:r>
    </w:p>
    <w:p w14:paraId="00000026" w14:textId="77777777" w:rsidR="00853667" w:rsidRDefault="00D1629E">
      <w:pPr>
        <w:numPr>
          <w:ilvl w:val="0"/>
          <w:numId w:val="2"/>
        </w:numPr>
      </w:pPr>
      <w:r>
        <w:t>Methodology: CBB, PAR, CJG</w:t>
      </w:r>
    </w:p>
    <w:p w14:paraId="00000027" w14:textId="77777777" w:rsidR="00853667" w:rsidRDefault="00D1629E">
      <w:pPr>
        <w:numPr>
          <w:ilvl w:val="0"/>
          <w:numId w:val="2"/>
        </w:numPr>
      </w:pPr>
      <w:r>
        <w:t>Investigation: CBB, PAR, CJG, MJK, DK</w:t>
      </w:r>
    </w:p>
    <w:p w14:paraId="00000028" w14:textId="77777777" w:rsidR="00853667" w:rsidRDefault="00D1629E">
      <w:pPr>
        <w:numPr>
          <w:ilvl w:val="0"/>
          <w:numId w:val="2"/>
        </w:numPr>
      </w:pPr>
      <w:r>
        <w:t>Visualization: CBB</w:t>
      </w:r>
    </w:p>
    <w:p w14:paraId="00000029" w14:textId="77777777" w:rsidR="00853667" w:rsidRDefault="00D1629E">
      <w:pPr>
        <w:numPr>
          <w:ilvl w:val="0"/>
          <w:numId w:val="2"/>
        </w:numPr>
      </w:pPr>
      <w:r>
        <w:t>Supervision: PAR</w:t>
      </w:r>
    </w:p>
    <w:p w14:paraId="0000002A" w14:textId="77777777" w:rsidR="00853667" w:rsidRDefault="00D1629E">
      <w:pPr>
        <w:numPr>
          <w:ilvl w:val="0"/>
          <w:numId w:val="2"/>
        </w:numPr>
      </w:pPr>
      <w:r>
        <w:t>Writing- original draft: CBB</w:t>
      </w:r>
    </w:p>
    <w:p w14:paraId="0000002B" w14:textId="77777777" w:rsidR="00853667" w:rsidRDefault="00D1629E">
      <w:pPr>
        <w:numPr>
          <w:ilvl w:val="0"/>
          <w:numId w:val="2"/>
        </w:numPr>
      </w:pPr>
      <w:r>
        <w:t>Writing- review &amp; editing: CBB, CJG, PAR, MJK, DK</w:t>
      </w:r>
    </w:p>
    <w:p w14:paraId="0000002C" w14:textId="77777777" w:rsidR="00853667" w:rsidRDefault="00D1629E">
      <w:pPr>
        <w:pStyle w:val="Heading3"/>
      </w:pPr>
      <w:bookmarkStart w:id="66" w:name="bookmark=id.3rdcrjn" w:colFirst="0" w:colLast="0"/>
      <w:bookmarkEnd w:id="66"/>
      <w:r>
        <w:t>Competing interests</w:t>
      </w:r>
    </w:p>
    <w:p w14:paraId="0000002D" w14:textId="77777777" w:rsidR="00853667" w:rsidRDefault="00D1629E">
      <w:pPr>
        <w:pBdr>
          <w:top w:val="nil"/>
          <w:left w:val="nil"/>
          <w:bottom w:val="nil"/>
          <w:right w:val="nil"/>
          <w:between w:val="nil"/>
        </w:pBdr>
        <w:spacing w:before="120" w:after="0"/>
        <w:rPr>
          <w:color w:val="000000"/>
        </w:rPr>
      </w:pPr>
      <w:r>
        <w:rPr>
          <w:color w:val="000000"/>
        </w:rPr>
        <w:t>Authors declare that they have no competing interests.</w:t>
      </w:r>
    </w:p>
    <w:p w14:paraId="0000002E" w14:textId="77777777" w:rsidR="00853667" w:rsidRDefault="00D1629E">
      <w:pPr>
        <w:pStyle w:val="Heading3"/>
      </w:pPr>
      <w:bookmarkStart w:id="67" w:name="bookmark=id.26in1rg" w:colFirst="0" w:colLast="0"/>
      <w:bookmarkEnd w:id="67"/>
      <w:r>
        <w:t>Data and materials availability</w:t>
      </w:r>
    </w:p>
    <w:p w14:paraId="0000002F" w14:textId="77777777" w:rsidR="00853667" w:rsidRDefault="00D1629E">
      <w:pPr>
        <w:pBdr>
          <w:top w:val="nil"/>
          <w:left w:val="nil"/>
          <w:bottom w:val="nil"/>
          <w:right w:val="nil"/>
          <w:between w:val="nil"/>
        </w:pBdr>
        <w:spacing w:before="120" w:after="0"/>
        <w:rPr>
          <w:color w:val="000000"/>
        </w:rPr>
      </w:pPr>
      <w:r>
        <w:t>To do</w:t>
      </w:r>
    </w:p>
    <w:p w14:paraId="00000030" w14:textId="77777777" w:rsidR="00853667" w:rsidRDefault="00D1629E">
      <w:pPr>
        <w:pStyle w:val="Heading2"/>
      </w:pPr>
      <w:bookmarkStart w:id="68" w:name="bookmark=id.lnxbz9" w:colFirst="0" w:colLast="0"/>
      <w:bookmarkEnd w:id="68"/>
      <w:r>
        <w:t>Supplementary Materials</w:t>
      </w:r>
    </w:p>
    <w:p w14:paraId="00000031" w14:textId="77777777" w:rsidR="00853667" w:rsidRDefault="00D1629E">
      <w:pPr>
        <w:numPr>
          <w:ilvl w:val="0"/>
          <w:numId w:val="3"/>
        </w:numPr>
      </w:pPr>
      <w:r>
        <w:t>Materials and Methods</w:t>
      </w:r>
    </w:p>
    <w:p w14:paraId="00000032" w14:textId="77777777" w:rsidR="00853667" w:rsidRDefault="00D1629E">
      <w:pPr>
        <w:numPr>
          <w:ilvl w:val="0"/>
          <w:numId w:val="3"/>
        </w:numPr>
      </w:pPr>
      <w:r>
        <w:t>Text S1</w:t>
      </w:r>
    </w:p>
    <w:p w14:paraId="00000033" w14:textId="77777777" w:rsidR="00853667" w:rsidRDefault="00D1629E">
      <w:pPr>
        <w:numPr>
          <w:ilvl w:val="0"/>
          <w:numId w:val="3"/>
        </w:numPr>
      </w:pPr>
      <w:r>
        <w:t>Figs. S1 to S12</w:t>
      </w:r>
    </w:p>
    <w:p w14:paraId="00000034" w14:textId="77777777" w:rsidR="00853667" w:rsidRDefault="00D1629E">
      <w:pPr>
        <w:numPr>
          <w:ilvl w:val="0"/>
          <w:numId w:val="3"/>
        </w:numPr>
      </w:pPr>
      <w:r>
        <w:t>Tables S1 to S5</w:t>
      </w:r>
    </w:p>
    <w:p w14:paraId="00000035" w14:textId="77777777" w:rsidR="00853667" w:rsidRDefault="00D1629E">
      <w:pPr>
        <w:numPr>
          <w:ilvl w:val="0"/>
          <w:numId w:val="3"/>
        </w:numPr>
      </w:pPr>
      <w:r>
        <w:t>References 36-68</w:t>
      </w:r>
    </w:p>
    <w:p w14:paraId="00000036" w14:textId="77777777" w:rsidR="00853667" w:rsidRDefault="00D1629E">
      <w:r>
        <w:br w:type="page"/>
      </w:r>
    </w:p>
    <w:p w14:paraId="00000037" w14:textId="77777777" w:rsidR="00853667" w:rsidRDefault="00D1629E">
      <w:pPr>
        <w:pBdr>
          <w:top w:val="nil"/>
          <w:left w:val="nil"/>
          <w:bottom w:val="nil"/>
          <w:right w:val="nil"/>
          <w:between w:val="nil"/>
        </w:pBdr>
        <w:spacing w:before="120" w:after="0"/>
        <w:jc w:val="center"/>
        <w:rPr>
          <w:color w:val="000000"/>
        </w:rPr>
      </w:pPr>
      <w:r>
        <w:rPr>
          <w:noProof/>
          <w:color w:val="000000"/>
        </w:rPr>
        <w:lastRenderedPageBreak/>
        <w:drawing>
          <wp:inline distT="0" distB="0" distL="0" distR="0">
            <wp:extent cx="1837112" cy="802178"/>
            <wp:effectExtent l="0" t="0" r="0" b="0"/>
            <wp:docPr id="10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1837112" cy="802178"/>
                    </a:xfrm>
                    <a:prstGeom prst="rect">
                      <a:avLst/>
                    </a:prstGeom>
                    <a:ln/>
                  </pic:spPr>
                </pic:pic>
              </a:graphicData>
            </a:graphic>
          </wp:inline>
        </w:drawing>
      </w:r>
    </w:p>
    <w:p w14:paraId="00000038" w14:textId="77777777" w:rsidR="00853667" w:rsidRDefault="00D1629E">
      <w:pPr>
        <w:pStyle w:val="Heading1"/>
      </w:pPr>
      <w:bookmarkStart w:id="69" w:name="bookmark=id.35nkun2" w:colFirst="0" w:colLast="0"/>
      <w:bookmarkEnd w:id="69"/>
      <w:r>
        <w:t>Supplementary Materials for</w:t>
      </w:r>
    </w:p>
    <w:p w14:paraId="00000039" w14:textId="77777777" w:rsidR="00853667" w:rsidRDefault="00D1629E">
      <w:pPr>
        <w:pBdr>
          <w:top w:val="nil"/>
          <w:left w:val="nil"/>
          <w:bottom w:val="nil"/>
          <w:right w:val="nil"/>
          <w:between w:val="nil"/>
        </w:pBdr>
        <w:spacing w:before="120" w:after="0"/>
        <w:jc w:val="center"/>
        <w:rPr>
          <w:color w:val="000000"/>
        </w:rPr>
      </w:pPr>
      <w:r>
        <w:rPr>
          <w:color w:val="000000"/>
        </w:rPr>
        <w:t>Ephemeral stream contributions to United States drainage networks</w:t>
      </w:r>
    </w:p>
    <w:p w14:paraId="0000003A" w14:textId="77777777" w:rsidR="00853667" w:rsidRDefault="006204CB">
      <w:pPr>
        <w:pBdr>
          <w:top w:val="nil"/>
          <w:left w:val="nil"/>
          <w:bottom w:val="nil"/>
          <w:right w:val="nil"/>
          <w:between w:val="nil"/>
        </w:pBdr>
        <w:spacing w:before="120" w:after="0"/>
        <w:jc w:val="center"/>
        <w:rPr>
          <w:color w:val="000000"/>
        </w:rPr>
      </w:pPr>
      <w:sdt>
        <w:sdtPr>
          <w:tag w:val="goog_rdk_10"/>
          <w:id w:val="946966604"/>
        </w:sdtPr>
        <w:sdtContent>
          <w:commentRangeStart w:id="70"/>
        </w:sdtContent>
      </w:sdt>
      <w:r w:rsidR="00D1629E">
        <w:rPr>
          <w:color w:val="000000"/>
        </w:rPr>
        <w:t>C.B. Brinkerhoff, C.J. Gleason, M.J. Kotchen, D. Kysar, P.A. Raymond</w:t>
      </w:r>
      <w:commentRangeEnd w:id="70"/>
      <w:r w:rsidR="00D1629E">
        <w:commentReference w:id="70"/>
      </w:r>
    </w:p>
    <w:p w14:paraId="0000003B" w14:textId="77777777" w:rsidR="00853667" w:rsidRDefault="00D1629E">
      <w:pPr>
        <w:pBdr>
          <w:top w:val="nil"/>
          <w:left w:val="nil"/>
          <w:bottom w:val="nil"/>
          <w:right w:val="nil"/>
          <w:between w:val="nil"/>
        </w:pBdr>
        <w:spacing w:before="120" w:after="0"/>
        <w:jc w:val="center"/>
        <w:rPr>
          <w:color w:val="000000"/>
        </w:rPr>
      </w:pPr>
      <w:r>
        <w:rPr>
          <w:color w:val="000000"/>
        </w:rPr>
        <w:t xml:space="preserve">Correspondence to </w:t>
      </w:r>
      <w:hyperlink r:id="rId15">
        <w:r>
          <w:rPr>
            <w:color w:val="000000"/>
          </w:rPr>
          <w:t>cbrinkerhoff@umass.edu</w:t>
        </w:r>
      </w:hyperlink>
    </w:p>
    <w:p w14:paraId="0000003C" w14:textId="77777777" w:rsidR="00853667" w:rsidRDefault="00D1629E">
      <w:pPr>
        <w:pStyle w:val="Heading2"/>
      </w:pPr>
      <w:bookmarkStart w:id="71" w:name="bookmark=id.1ksv4uv" w:colFirst="0" w:colLast="0"/>
      <w:bookmarkEnd w:id="71"/>
      <w:r>
        <w:t>This PDF file includes:</w:t>
      </w:r>
    </w:p>
    <w:p w14:paraId="0000003D" w14:textId="77777777" w:rsidR="00853667" w:rsidRDefault="00D1629E">
      <w:pPr>
        <w:numPr>
          <w:ilvl w:val="0"/>
          <w:numId w:val="4"/>
        </w:numPr>
      </w:pPr>
      <w:r>
        <w:t>Materials and Methods</w:t>
      </w:r>
    </w:p>
    <w:p w14:paraId="0000003E" w14:textId="77777777" w:rsidR="00853667" w:rsidRDefault="00D1629E">
      <w:pPr>
        <w:numPr>
          <w:ilvl w:val="0"/>
          <w:numId w:val="4"/>
        </w:numPr>
      </w:pPr>
      <w:r>
        <w:t>Text S1</w:t>
      </w:r>
    </w:p>
    <w:p w14:paraId="0000003F" w14:textId="77777777" w:rsidR="00853667" w:rsidRDefault="00D1629E">
      <w:pPr>
        <w:numPr>
          <w:ilvl w:val="0"/>
          <w:numId w:val="4"/>
        </w:numPr>
      </w:pPr>
      <w:r>
        <w:t>Figs. S1 to S12</w:t>
      </w:r>
    </w:p>
    <w:p w14:paraId="00000040" w14:textId="77777777" w:rsidR="00853667" w:rsidRDefault="00D1629E">
      <w:pPr>
        <w:numPr>
          <w:ilvl w:val="0"/>
          <w:numId w:val="4"/>
        </w:numPr>
      </w:pPr>
      <w:r>
        <w:t>Tables S1 to S5</w:t>
      </w:r>
    </w:p>
    <w:p w14:paraId="00000041" w14:textId="77777777" w:rsidR="00853667" w:rsidRDefault="00D1629E">
      <w:pPr>
        <w:pStyle w:val="Heading2"/>
      </w:pPr>
      <w:bookmarkStart w:id="72" w:name="bookmark=id.44sinio" w:colFirst="0" w:colLast="0"/>
      <w:bookmarkEnd w:id="72"/>
      <w:r>
        <w:t>Materials and Methods</w:t>
      </w:r>
    </w:p>
    <w:p w14:paraId="00000042" w14:textId="77777777" w:rsidR="00853667" w:rsidRDefault="00D1629E">
      <w:pPr>
        <w:pBdr>
          <w:top w:val="nil"/>
          <w:left w:val="nil"/>
          <w:bottom w:val="nil"/>
          <w:right w:val="nil"/>
          <w:between w:val="nil"/>
        </w:pBdr>
        <w:spacing w:before="120" w:after="0"/>
        <w:rPr>
          <w:color w:val="000000"/>
        </w:rPr>
      </w:pPr>
      <w:r>
        <w:rPr>
          <w:color w:val="000000"/>
        </w:rPr>
        <w:t xml:space="preserve">All modeling and analysis was performed on the Unity Cluster at the Massachusetts Green High Performance Computing Center (MGHPCC) using publicly available datasets, models, and entirely free and open-source </w:t>
      </w:r>
      <w:proofErr w:type="spellStart"/>
      <w:r>
        <w:rPr>
          <w:color w:val="000000"/>
        </w:rPr>
        <w:t>geoprocessing</w:t>
      </w:r>
      <w:proofErr w:type="spellEnd"/>
      <w:r>
        <w:rPr>
          <w:color w:val="000000"/>
        </w:rPr>
        <w:t xml:space="preserve"> tools in the R programming language. All data and models used in this analysis are described in Table S1.</w:t>
      </w:r>
    </w:p>
    <w:p w14:paraId="00000043" w14:textId="77777777" w:rsidR="00853667" w:rsidRDefault="00D1629E">
      <w:pPr>
        <w:pStyle w:val="Heading3"/>
      </w:pPr>
      <w:bookmarkStart w:id="73" w:name="bookmark=id.2jxsxqh" w:colFirst="0" w:colLast="0"/>
      <w:bookmarkEnd w:id="73"/>
      <w:r>
        <w:t>1 Drainage network framework</w:t>
      </w:r>
    </w:p>
    <w:p w14:paraId="00000044" w14:textId="77777777" w:rsidR="00853667" w:rsidRDefault="00D1629E">
      <w:pPr>
        <w:pStyle w:val="Heading4"/>
        <w:ind w:firstLine="720"/>
      </w:pPr>
      <w:bookmarkStart w:id="74" w:name="bookmark=id.z337ya" w:colFirst="0" w:colLast="0"/>
      <w:bookmarkEnd w:id="74"/>
      <w:r>
        <w:t>1.1 Overview</w:t>
      </w:r>
    </w:p>
    <w:p w14:paraId="00000045" w14:textId="1ACE9154" w:rsidR="00853667" w:rsidRDefault="00D1629E">
      <w:pPr>
        <w:pBdr>
          <w:top w:val="nil"/>
          <w:left w:val="nil"/>
          <w:bottom w:val="nil"/>
          <w:right w:val="nil"/>
          <w:between w:val="nil"/>
        </w:pBdr>
        <w:spacing w:before="120" w:after="0"/>
        <w:rPr>
          <w:color w:val="000000"/>
        </w:rPr>
      </w:pPr>
      <w:r>
        <w:rPr>
          <w:color w:val="000000"/>
        </w:rPr>
        <w:t>We use the United States Geological Survey (USGS) National Hydrography Dataset High-Resolution (NHD-HR) built at 1:24,000 map scale (</w:t>
      </w:r>
      <w:r>
        <w:rPr>
          <w:i/>
          <w:color w:val="000000"/>
        </w:rPr>
        <w:t>19</w:t>
      </w:r>
      <w:r>
        <w:rPr>
          <w:color w:val="000000"/>
        </w:rPr>
        <w:t xml:space="preserve">) for our drainage network hydrography, </w:t>
      </w:r>
      <w:commentRangeStart w:id="75"/>
      <w:r>
        <w:rPr>
          <w:color w:val="000000"/>
        </w:rPr>
        <w:t>which is still in development by the USGS</w:t>
      </w:r>
      <w:commentRangeEnd w:id="75"/>
      <w:r w:rsidR="00D87823">
        <w:rPr>
          <w:rStyle w:val="CommentReference"/>
        </w:rPr>
        <w:commentReference w:id="75"/>
      </w:r>
      <w:r>
        <w:rPr>
          <w:color w:val="000000"/>
        </w:rPr>
        <w:t xml:space="preserve">. We use the data publicly available as of Spring 2022. This is the highest resolution hydrography data available and is often treated as a gold-standard to benchmark hydrography models against. The NHD-HR is discretized into ‘reaches’, which correspond to mass-conserved segments of rivers, streams, ditches, canals, lakes, and reservoirs. The NHD-HR uses artificial </w:t>
      </w:r>
      <w:proofErr w:type="spellStart"/>
      <w:r>
        <w:rPr>
          <w:color w:val="000000"/>
        </w:rPr>
        <w:t>flowpaths</w:t>
      </w:r>
      <w:proofErr w:type="spellEnd"/>
      <w:r>
        <w:rPr>
          <w:color w:val="000000"/>
        </w:rPr>
        <w:t xml:space="preserve"> to maintain network topology through lakes and reservoirs, and here we use a previously developed routing framework that handles complex lakes/reservoirs with multiple river inputs (</w:t>
      </w:r>
      <w:r>
        <w:rPr>
          <w:i/>
          <w:color w:val="000000"/>
        </w:rPr>
        <w:t>22</w:t>
      </w:r>
      <w:r>
        <w:rPr>
          <w:color w:val="000000"/>
        </w:rPr>
        <w:t xml:space="preserve">). The NHD-HR also includes nested drainage basins across 12 scales. We run our model at the 4th level and our mapping validation at the 2nd level. This was done </w:t>
      </w:r>
      <w:ins w:id="76" w:author="Matthew Kotchen" w:date="2023-02-03T12:40:00Z">
        <w:r w:rsidR="00D87823">
          <w:rPr>
            <w:color w:val="000000"/>
          </w:rPr>
          <w:t>for purposes of</w:t>
        </w:r>
      </w:ins>
      <w:del w:id="77" w:author="Matthew Kotchen" w:date="2023-02-03T12:40:00Z">
        <w:r w:rsidDel="00D87823">
          <w:rPr>
            <w:color w:val="000000"/>
          </w:rPr>
          <w:delText>based on</w:delText>
        </w:r>
      </w:del>
      <w:r>
        <w:rPr>
          <w:color w:val="000000"/>
        </w:rPr>
        <w:t xml:space="preserve"> data resolution, data availability across the United States, and ease of interpretation.</w:t>
      </w:r>
    </w:p>
    <w:p w14:paraId="00000046" w14:textId="77777777" w:rsidR="00853667" w:rsidRDefault="00D1629E">
      <w:pPr>
        <w:pBdr>
          <w:top w:val="nil"/>
          <w:left w:val="nil"/>
          <w:bottom w:val="nil"/>
          <w:right w:val="nil"/>
          <w:between w:val="nil"/>
        </w:pBdr>
        <w:spacing w:before="120" w:after="0"/>
        <w:rPr>
          <w:color w:val="000000"/>
        </w:rPr>
      </w:pPr>
      <w:r>
        <w:rPr>
          <w:color w:val="000000"/>
        </w:rP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w:t>
      </w:r>
      <w:r>
        <w:rPr>
          <w:color w:val="000000"/>
        </w:rPr>
        <w:lastRenderedPageBreak/>
        <w:t xml:space="preserve">manually removed the lowest </w:t>
      </w:r>
      <w:commentRangeStart w:id="78"/>
      <w:r>
        <w:rPr>
          <w:color w:val="000000"/>
        </w:rPr>
        <w:t>1 or two</w:t>
      </w:r>
      <w:commentRangeEnd w:id="78"/>
      <w:r w:rsidR="00D87823">
        <w:rPr>
          <w:rStyle w:val="CommentReference"/>
        </w:rPr>
        <w:commentReference w:id="78"/>
      </w:r>
      <w:r>
        <w:rPr>
          <w:color w:val="000000"/>
        </w:rPr>
        <w:t xml:space="preserve"> stream orders within the Indiana portions of these basins, until the whole-basin drainage density was visually consistent across state lines. We also remove all divergent reaches, i.e. minor </w:t>
      </w:r>
      <w:proofErr w:type="spellStart"/>
      <w:r>
        <w:rPr>
          <w:color w:val="000000"/>
        </w:rPr>
        <w:t>flowpaths</w:t>
      </w:r>
      <w:proofErr w:type="spellEnd"/>
      <w:r>
        <w:rPr>
          <w:color w:val="000000"/>
        </w:rPr>
        <w:t xml:space="preserve"> that diverge from the main downstream path of flow. We do not remove the rest of the </w:t>
      </w:r>
      <w:proofErr w:type="spellStart"/>
      <w:r>
        <w:rPr>
          <w:color w:val="000000"/>
        </w:rPr>
        <w:t>flowpath</w:t>
      </w:r>
      <w:proofErr w:type="spellEnd"/>
      <w:r>
        <w:rPr>
          <w:color w:val="000000"/>
        </w:rPr>
        <w:t xml:space="preserve"> downstream of a divergent reach if there was another, non-divergent source that joined and made the path no longer divergent. Divergent channels are generally alternative </w:t>
      </w:r>
      <w:proofErr w:type="spellStart"/>
      <w:r>
        <w:rPr>
          <w:color w:val="000000"/>
        </w:rPr>
        <w:t>flowpaths</w:t>
      </w:r>
      <w:proofErr w:type="spellEnd"/>
      <w:r>
        <w:rPr>
          <w:color w:val="000000"/>
        </w:rPr>
        <w:t xml:space="preserve"> in multi-channel rivers, and so we remove them to avoid double-counting rivers.</w:t>
      </w:r>
    </w:p>
    <w:p w14:paraId="00000047" w14:textId="77777777" w:rsidR="00853667" w:rsidRDefault="00D1629E">
      <w:pPr>
        <w:pStyle w:val="Heading4"/>
        <w:ind w:firstLine="720"/>
      </w:pPr>
      <w:bookmarkStart w:id="79" w:name="bookmark=id.3j2qqm3" w:colFirst="0" w:colLast="0"/>
      <w:bookmarkEnd w:id="79"/>
      <w:r>
        <w:t>1.2 Discharge model</w:t>
      </w:r>
    </w:p>
    <w:p w14:paraId="00000048" w14:textId="77777777" w:rsidR="00853667" w:rsidRDefault="00D1629E">
      <w:pPr>
        <w:pBdr>
          <w:top w:val="nil"/>
          <w:left w:val="nil"/>
          <w:bottom w:val="nil"/>
          <w:right w:val="nil"/>
          <w:between w:val="nil"/>
        </w:pBdr>
        <w:spacing w:before="120" w:after="0"/>
        <w:rPr>
          <w:color w:val="000000"/>
        </w:rPr>
      </w:pPr>
      <w:r>
        <w:rPr>
          <w:color w:val="000000"/>
        </w:rPr>
        <w:t xml:space="preserve">Each reach is associated with a mean annual discharge </w:t>
      </w:r>
      <m:oMath>
        <m:r>
          <w:rPr>
            <w:rFonts w:ascii="Cambria Math" w:eastAsia="Cambria Math" w:hAnsi="Cambria Math" w:cs="Cambria Math"/>
            <w:color w:val="000000"/>
          </w:rPr>
          <m:t>Q</m:t>
        </m:r>
        <m:r>
          <w:rPr>
            <w:rFonts w:ascii="Cambria Math" w:hAnsi="Cambria Math"/>
            <w:color w:val="000000"/>
          </w:rPr>
          <m:t>‾</m:t>
        </m:r>
      </m:oMath>
      <w:r>
        <w:rPr>
          <w:color w:val="000000"/>
        </w:rPr>
        <w:t xml:space="preserve"> as modeled by the USGS (</w:t>
      </w:r>
      <w:r>
        <w:rPr>
          <w:i/>
          <w:color w:val="000000"/>
        </w:rPr>
        <w:t>19</w:t>
      </w:r>
      <w:r>
        <w:rPr>
          <w:color w:val="000000"/>
        </w:rPr>
        <w:t xml:space="preserve">). These are obtained through a runoff routing scheme that additionally accounts for </w:t>
      </w:r>
      <w:proofErr w:type="spellStart"/>
      <w:r>
        <w:rPr>
          <w:color w:val="000000"/>
        </w:rPr>
        <w:t>evapotranspirative</w:t>
      </w:r>
      <w:proofErr w:type="spellEnd"/>
      <w:r>
        <w:rPr>
          <w:color w:val="000000"/>
        </w:rPr>
        <w:t xml:space="preserve"> losses. We validate the discharge model for 1970-2018 using all USGS </w:t>
      </w:r>
      <w:proofErr w:type="spellStart"/>
      <w:r>
        <w:rPr>
          <w:color w:val="000000"/>
        </w:rPr>
        <w:t>streamguages</w:t>
      </w:r>
      <w:proofErr w:type="spellEnd"/>
      <w:r>
        <w:rPr>
          <w:color w:val="000000"/>
        </w:rPr>
        <w:t xml:space="preserve"> with data for that time period </w:t>
      </w:r>
      <w:commentRangeStart w:id="80"/>
      <w:r>
        <w:rPr>
          <w:color w:val="000000"/>
        </w:rPr>
        <w:t>(Fig. S4- 4,044 gauges</w:t>
      </w:r>
      <w:commentRangeEnd w:id="80"/>
      <w:r w:rsidR="00D87823">
        <w:rPr>
          <w:rStyle w:val="CommentReference"/>
        </w:rPr>
        <w:commentReference w:id="80"/>
      </w:r>
      <w:r>
        <w:rPr>
          <w:color w:val="000000"/>
        </w:rPr>
        <w:t xml:space="preserve">). This dataset is also supplemented with mean annual flow estimates from USGS </w:t>
      </w:r>
      <w:proofErr w:type="spellStart"/>
      <w:r>
        <w:rPr>
          <w:color w:val="000000"/>
        </w:rPr>
        <w:t>streamgauges</w:t>
      </w:r>
      <w:proofErr w:type="spellEnd"/>
      <w:r>
        <w:rPr>
          <w:color w:val="000000"/>
        </w:rPr>
        <w:t xml:space="preserve"> in ephemeral streams, as defined by various workers in USGS reports (</w:t>
      </w:r>
      <w:r>
        <w:rPr>
          <w:i/>
          <w:color w:val="000000"/>
        </w:rPr>
        <w:t>37</w:t>
      </w:r>
      <w:r>
        <w:rPr>
          <w:color w:val="000000"/>
        </w:rPr>
        <w:t>–</w:t>
      </w:r>
      <w:r>
        <w:rPr>
          <w:i/>
          <w:color w:val="000000"/>
        </w:rPr>
        <w:t>41</w:t>
      </w:r>
      <w:r>
        <w:rPr>
          <w:color w:val="000000"/>
        </w:rPr>
        <w:t xml:space="preserve">). We manually verify that these ‘ephemeral streams’ are actually ephemeral and not more representative of an intermittent river via satellite imagery and hydrograph analysis. For all other </w:t>
      </w:r>
      <w:proofErr w:type="spellStart"/>
      <w:r>
        <w:rPr>
          <w:color w:val="000000"/>
        </w:rPr>
        <w:t>streamgauges</w:t>
      </w:r>
      <w:proofErr w:type="spellEnd"/>
      <w:r>
        <w:rPr>
          <w:color w:val="000000"/>
        </w:rPr>
        <w:t>, we identify non-perennial streams as those which (on average) run dry at least 5 days a year. Validation results are briefly discussed in Text S1 and plotted in Fig. S1b.</w:t>
      </w:r>
    </w:p>
    <w:p w14:paraId="00000049" w14:textId="77777777" w:rsidR="00853667" w:rsidRDefault="00D1629E">
      <w:pPr>
        <w:pStyle w:val="Heading4"/>
        <w:ind w:firstLine="720"/>
      </w:pPr>
      <w:bookmarkStart w:id="81" w:name="bookmark=id.1y810tw" w:colFirst="0" w:colLast="0"/>
      <w:bookmarkEnd w:id="81"/>
      <w:r>
        <w:t>1.3 Hydraulic Geometry</w:t>
      </w:r>
    </w:p>
    <w:p w14:paraId="0000004A" w14:textId="2C927143" w:rsidR="00853667" w:rsidRDefault="00D1629E">
      <w:pPr>
        <w:pBdr>
          <w:top w:val="nil"/>
          <w:left w:val="nil"/>
          <w:bottom w:val="nil"/>
          <w:right w:val="nil"/>
          <w:between w:val="nil"/>
        </w:pBdr>
        <w:spacing w:before="120" w:after="0"/>
        <w:rPr>
          <w:color w:val="000000"/>
        </w:rPr>
      </w:pPr>
      <w:r>
        <w:rPr>
          <w:color w:val="000000"/>
        </w:rPr>
        <w:t>We use hydraulic geometry scaling to obtain estimates of mean annual river and lake/reservoir depth (necessary to assess ephemerality- Section 3). For rivers, we use the relation from (</w:t>
      </w:r>
      <w:r>
        <w:rPr>
          <w:i/>
          <w:color w:val="000000"/>
        </w:rPr>
        <w:t>42</w:t>
      </w:r>
      <w:r>
        <w:rPr>
          <w:color w:val="000000"/>
        </w:rPr>
        <w:t>), wh</w:t>
      </w:r>
      <w:ins w:id="82" w:author="Matthew Kotchen" w:date="2023-02-03T12:47:00Z">
        <w:r w:rsidR="00D87823">
          <w:rPr>
            <w:color w:val="000000"/>
          </w:rPr>
          <w:t xml:space="preserve">ere </w:t>
        </w:r>
      </w:ins>
      <w:ins w:id="83" w:author="Matthew Kotchen" w:date="2023-02-03T12:48:00Z">
        <w:r w:rsidR="00D87823">
          <w:rPr>
            <w:color w:val="000000"/>
          </w:rPr>
          <w:t>the</w:t>
        </w:r>
      </w:ins>
      <w:del w:id="84" w:author="Matthew Kotchen" w:date="2023-02-03T12:47:00Z">
        <w:r w:rsidDel="00D87823">
          <w:rPr>
            <w:color w:val="000000"/>
          </w:rPr>
          <w:delText>o</w:delText>
        </w:r>
      </w:del>
      <w:del w:id="85" w:author="Matthew Kotchen" w:date="2023-02-03T12:48:00Z">
        <w:r w:rsidDel="00D87823">
          <w:rPr>
            <w:color w:val="000000"/>
          </w:rPr>
          <w:delText xml:space="preserve"> fit an</w:delText>
        </w:r>
      </w:del>
      <w:r>
        <w:rPr>
          <w:color w:val="000000"/>
        </w:rPr>
        <w:t xml:space="preserve"> equation</w:t>
      </w:r>
      <w:ins w:id="86" w:author="Matthew Kotchen" w:date="2023-02-03T12:48:00Z">
        <w:r w:rsidR="00D87823">
          <w:rPr>
            <w:color w:val="000000"/>
          </w:rPr>
          <w:t xml:space="preserve"> for fit</w:t>
        </w:r>
      </w:ins>
      <w:r>
        <w:rPr>
          <w:color w:val="000000"/>
        </w:rPr>
        <w:t xml:space="preserve"> </w:t>
      </w:r>
      <w:ins w:id="87" w:author="Matthew Kotchen" w:date="2023-02-03T12:48:00Z">
        <w:r w:rsidR="00D87823">
          <w:rPr>
            <w:color w:val="000000"/>
          </w:rPr>
          <w:t xml:space="preserve">takes </w:t>
        </w:r>
      </w:ins>
      <w:del w:id="88" w:author="Matthew Kotchen" w:date="2023-02-03T12:48:00Z">
        <w:r w:rsidDel="00D87823">
          <w:rPr>
            <w:color w:val="000000"/>
          </w:rPr>
          <w:delText xml:space="preserve">of </w:delText>
        </w:r>
      </w:del>
      <w:r>
        <w:rPr>
          <w:color w:val="000000"/>
        </w:rPr>
        <w:t xml:space="preserve">the form </w:t>
      </w:r>
      <m:oMath>
        <m:r>
          <w:rPr>
            <w:rFonts w:ascii="Cambria Math" w:eastAsia="Cambria Math" w:hAnsi="Cambria Math" w:cs="Cambria Math"/>
            <w:color w:val="000000"/>
          </w:rPr>
          <m:t>H=c</m:t>
        </m:r>
        <m:sSup>
          <m:sSupPr>
            <m:ctrlPr>
              <w:rPr>
                <w:rFonts w:ascii="Cambria Math" w:eastAsia="Cambria Math" w:hAnsi="Cambria Math" w:cs="Cambria Math"/>
                <w:color w:val="000000"/>
              </w:rPr>
            </m:ctrlPr>
          </m:sSupPr>
          <m:e>
            <m:r>
              <w:rPr>
                <w:rFonts w:ascii="Cambria Math" w:eastAsia="Cambria Math" w:hAnsi="Cambria Math" w:cs="Cambria Math"/>
                <w:color w:val="000000"/>
              </w:rPr>
              <m:t>Q</m:t>
            </m:r>
            <m:r>
              <w:rPr>
                <w:rFonts w:ascii="Cambria Math" w:hAnsi="Cambria Math"/>
                <w:color w:val="000000"/>
              </w:rPr>
              <m:t>‾</m:t>
            </m:r>
          </m:e>
          <m:sup>
            <m:r>
              <w:rPr>
                <w:rFonts w:ascii="Cambria Math" w:eastAsia="Cambria Math" w:hAnsi="Cambria Math" w:cs="Cambria Math"/>
                <w:color w:val="000000"/>
              </w:rPr>
              <m:t>f</m:t>
            </m:r>
          </m:sup>
        </m:sSup>
      </m:oMath>
      <w:r>
        <w:rPr>
          <w:color w:val="000000"/>
        </w:rPr>
        <w:t xml:space="preserve"> on over 500,000 USGS in situ measurements of river channel depth </w:t>
      </w:r>
      <w:r>
        <w:rPr>
          <w:i/>
          <w:color w:val="000000"/>
        </w:rPr>
        <w:t>H</w:t>
      </w:r>
      <w:r>
        <w:rPr>
          <w:color w:val="000000"/>
        </w:rPr>
        <w:t xml:space="preserve"> and discharge </w:t>
      </w:r>
      <w:r>
        <w:rPr>
          <w:i/>
          <w:color w:val="000000"/>
        </w:rPr>
        <w:t>Q</w:t>
      </w:r>
      <w:r>
        <w:rPr>
          <w:color w:val="000000"/>
        </w:rPr>
        <w:t xml:space="preserve"> </w:t>
      </w:r>
      <w:del w:id="89" w:author="Matthew Kotchen" w:date="2023-02-03T12:49:00Z">
        <w:r w:rsidDel="008425AD">
          <w:rPr>
            <w:color w:val="000000"/>
          </w:rPr>
          <w:delText>colated</w:delText>
        </w:r>
      </w:del>
      <w:ins w:id="90" w:author="Matthew Kotchen" w:date="2023-02-03T12:49:00Z">
        <w:r w:rsidR="008425AD">
          <w:rPr>
            <w:color w:val="000000"/>
          </w:rPr>
          <w:t>collated</w:t>
        </w:r>
      </w:ins>
      <w:r>
        <w:rPr>
          <w:color w:val="000000"/>
        </w:rPr>
        <w:t xml:space="preserve"> by (</w:t>
      </w:r>
      <w:r>
        <w:rPr>
          <w:i/>
          <w:color w:val="000000"/>
        </w:rPr>
        <w:t>43</w:t>
      </w:r>
      <w:r>
        <w:rPr>
          <w:color w:val="000000"/>
        </w:rPr>
        <w:t>). For lakes and reservoirs, we use mass-conservation to obtain average depths from lake/reservoir volume (</w:t>
      </w:r>
      <w:r>
        <w:rPr>
          <w:i/>
          <w:color w:val="000000"/>
        </w:rPr>
        <w:t>Vol</w:t>
      </w:r>
      <w:r>
        <w:rPr>
          <w:color w:val="000000"/>
        </w:rPr>
        <w:t xml:space="preserve">) and surface area </w:t>
      </w:r>
      <w:r>
        <w:rPr>
          <w:i/>
          <w:color w:val="000000"/>
        </w:rPr>
        <w:t>SA</w:t>
      </w:r>
      <w:r>
        <w:rPr>
          <w:color w:val="000000"/>
        </w:rPr>
        <w:t xml:space="preserve">. </w:t>
      </w:r>
      <w:r>
        <w:rPr>
          <w:i/>
          <w:color w:val="000000"/>
        </w:rPr>
        <w:t>Vol</w:t>
      </w:r>
      <w:r>
        <w:rPr>
          <w:color w:val="000000"/>
        </w:rPr>
        <w:t xml:space="preserve"> was scaled using an equation of the form </w:t>
      </w:r>
      <m:oMath>
        <m:r>
          <w:rPr>
            <w:rFonts w:ascii="Cambria Math" w:eastAsia="Cambria Math" w:hAnsi="Cambria Math" w:cs="Cambria Math"/>
            <w:color w:val="000000"/>
          </w:rPr>
          <m:t>Vol=a</m:t>
        </m:r>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r>
                  <w:rPr>
                    <w:rFonts w:ascii="Cambria Math" w:eastAsia="Cambria Math" w:hAnsi="Cambria Math" w:cs="Cambria Math"/>
                    <w:color w:val="000000"/>
                  </w:rPr>
                  <m:t>SA</m:t>
                </m:r>
              </m:e>
            </m:d>
          </m:e>
          <m:sup>
            <m:r>
              <w:rPr>
                <w:rFonts w:ascii="Cambria Math" w:eastAsia="Cambria Math" w:hAnsi="Cambria Math" w:cs="Cambria Math"/>
                <w:color w:val="000000"/>
              </w:rPr>
              <m:t>1.2</m:t>
            </m:r>
          </m:sup>
        </m:sSup>
      </m:oMath>
      <w:r>
        <w:rPr>
          <w:color w:val="000000"/>
        </w:rPr>
        <w:t xml:space="preserve"> (</w:t>
      </w:r>
      <w:r>
        <w:rPr>
          <w:i/>
          <w:color w:val="000000"/>
        </w:rPr>
        <w:t>44</w:t>
      </w:r>
      <w:r>
        <w:rPr>
          <w:color w:val="000000"/>
        </w:rPr>
        <w:t>), developed using existing datasets and the Hurst coefficient for self-affine surfaces.</w:t>
      </w:r>
    </w:p>
    <w:p w14:paraId="0000004B" w14:textId="77777777" w:rsidR="00853667" w:rsidRDefault="00D1629E">
      <w:pPr>
        <w:pStyle w:val="Heading4"/>
        <w:ind w:firstLine="720"/>
      </w:pPr>
      <w:bookmarkStart w:id="91" w:name="bookmark=id.4i7ojhp" w:colFirst="0" w:colLast="0"/>
      <w:bookmarkEnd w:id="91"/>
      <w:r>
        <w:t>1.4 Field data on stream ephemerality</w:t>
      </w:r>
    </w:p>
    <w:p w14:paraId="0000004C" w14:textId="77777777" w:rsidR="00853667" w:rsidRDefault="00D1629E">
      <w:pPr>
        <w:pBdr>
          <w:top w:val="nil"/>
          <w:left w:val="nil"/>
          <w:bottom w:val="nil"/>
          <w:right w:val="nil"/>
          <w:between w:val="nil"/>
        </w:pBdr>
        <w:spacing w:before="120" w:after="0"/>
        <w:rPr>
          <w:color w:val="000000"/>
        </w:rPr>
      </w:pPr>
      <w:r>
        <w:rPr>
          <w:color w:val="000000"/>
        </w:rPr>
        <w:t xml:space="preserve">We use a dataset of field assessments of ‘stream ephemerality’ to validate our stream classification model. This dataset comes from three sources: a) EPA WOTUS jurisdictional determinations (following </w:t>
      </w:r>
      <w:r>
        <w:rPr>
          <w:i/>
          <w:color w:val="000000"/>
        </w:rPr>
        <w:t>14</w:t>
      </w:r>
      <w:r>
        <w:rPr>
          <w:color w:val="000000"/>
        </w:rPr>
        <w:t xml:space="preserve">), b) USGS </w:t>
      </w:r>
      <w:proofErr w:type="spellStart"/>
      <w:r>
        <w:rPr>
          <w:color w:val="000000"/>
        </w:rPr>
        <w:t>streamgauges</w:t>
      </w:r>
      <w:proofErr w:type="spellEnd"/>
      <w:r>
        <w:rPr>
          <w:color w:val="000000"/>
        </w:rPr>
        <w:t>, and c) field assessments of New England streams. Each dataset is described next.</w:t>
      </w:r>
    </w:p>
    <w:p w14:paraId="0000004D" w14:textId="033D949F" w:rsidR="00853667" w:rsidRDefault="00D1629E">
      <w:pPr>
        <w:pBdr>
          <w:top w:val="nil"/>
          <w:left w:val="nil"/>
          <w:bottom w:val="nil"/>
          <w:right w:val="nil"/>
          <w:between w:val="nil"/>
        </w:pBdr>
        <w:spacing w:before="120" w:after="0"/>
        <w:rPr>
          <w:color w:val="000000"/>
        </w:rPr>
      </w:pPr>
      <w:r>
        <w:rPr>
          <w:color w:val="000000"/>
        </w:rPr>
        <w:t>The EPA WOTUS jurisdictional determinations dataset (</w:t>
      </w:r>
      <w:r>
        <w:rPr>
          <w:i/>
          <w:color w:val="000000"/>
        </w:rPr>
        <w:t>45</w:t>
      </w:r>
      <w:r>
        <w:rPr>
          <w:color w:val="000000"/>
        </w:rPr>
        <w:t xml:space="preserve">) consists of field assessments performed by EPA workers made at the landowners request, where status was determined under the at-the-time definition for WOTUS extent. We use the data available as of 06/20/2022 when downloaded. We filter this dataset to include only determinations made under the </w:t>
      </w:r>
      <w:commentRangeStart w:id="92"/>
      <w:r>
        <w:rPr>
          <w:color w:val="000000"/>
        </w:rPr>
        <w:t>NWPR</w:t>
      </w:r>
      <w:commentRangeEnd w:id="92"/>
      <w:r w:rsidR="00DC73CE">
        <w:rPr>
          <w:rStyle w:val="CommentReference"/>
        </w:rPr>
        <w:commentReference w:id="92"/>
      </w:r>
      <w:r>
        <w:rPr>
          <w:color w:val="000000"/>
        </w:rPr>
        <w:t xml:space="preserve"> after it was enacted in 2020, which includes an explicit category for ephemeral streams. This amounts to over 60,000 distinct jurisdictional determinations (often including multiple determinations in the same reach, over space and time) and forms the bulk of our dataset. To make the dataset co</w:t>
      </w:r>
      <w:ins w:id="93" w:author="Matthew Kotchen" w:date="2023-02-03T14:38:00Z">
        <w:r w:rsidR="00DC73CE">
          <w:rPr>
            <w:color w:val="000000"/>
          </w:rPr>
          <w:t>mparable</w:t>
        </w:r>
      </w:ins>
      <w:del w:id="94" w:author="Matthew Kotchen" w:date="2023-02-03T14:38:00Z">
        <w:r w:rsidDel="00DC73CE">
          <w:rPr>
            <w:color w:val="000000"/>
          </w:rPr>
          <w:delText>pacetic</w:delText>
        </w:r>
      </w:del>
      <w:r>
        <w:rPr>
          <w:color w:val="000000"/>
        </w:rPr>
        <w:t xml:space="preserve">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w:t>
      </w:r>
      <w:r>
        <w:rPr>
          <w:color w:val="000000"/>
        </w:rPr>
        <w:lastRenderedPageBreak/>
        <w:t xml:space="preserve">network (rivers, lakes, reservoirs, canals, ditches, </w:t>
      </w:r>
      <w:proofErr w:type="spellStart"/>
      <w:r>
        <w:rPr>
          <w:color w:val="000000"/>
        </w:rPr>
        <w:t>stormwater</w:t>
      </w:r>
      <w:proofErr w:type="spellEnd"/>
      <w:r>
        <w:rPr>
          <w:color w:val="000000"/>
        </w:rPr>
        <w:t xml:space="preserve"> control features, and artificial surface water features) and recast all determinations as ephemeral or non-ephemeral.</w:t>
      </w:r>
    </w:p>
    <w:p w14:paraId="0000004E" w14:textId="77777777" w:rsidR="00853667" w:rsidRDefault="00D1629E">
      <w:pPr>
        <w:pBdr>
          <w:top w:val="nil"/>
          <w:left w:val="nil"/>
          <w:bottom w:val="nil"/>
          <w:right w:val="nil"/>
          <w:between w:val="nil"/>
        </w:pBdr>
        <w:spacing w:before="120" w:after="0"/>
        <w:rPr>
          <w:color w:val="000000"/>
        </w:rPr>
      </w:pPr>
      <w:r>
        <w:rPr>
          <w:color w:val="000000"/>
        </w:rPr>
        <w:t xml:space="preserve">We supplement the jurisdictional determinations dataset with the USGS </w:t>
      </w:r>
      <w:proofErr w:type="spellStart"/>
      <w:r>
        <w:rPr>
          <w:color w:val="000000"/>
        </w:rPr>
        <w:t>streamgauge</w:t>
      </w:r>
      <w:proofErr w:type="spellEnd"/>
      <w:r>
        <w:rPr>
          <w:color w:val="000000"/>
        </w:rPr>
        <w:t xml:space="preserve"> network. Because the EPA jurisdictional determinations are done on a voluntary basis at landowners’ requests, it is biased towards those surface water features whose WOTUS status is not so easily discerned. Thus, the EPA jurisdictional determinations rarely include larger (usually perennial) rivers. To make sure we are also correctly classifying larger rivers, we include gauged rivers (section 1.2) in our validation. All gauged rivers that, on average, are flowing 95% of the year (for 1970-2018) are conservatively assumed to be non-ephemeral, and are added to the dataset as such.</w:t>
      </w:r>
    </w:p>
    <w:p w14:paraId="0000004F" w14:textId="601058C6" w:rsidR="00853667" w:rsidRDefault="00D1629E">
      <w:pPr>
        <w:pBdr>
          <w:top w:val="nil"/>
          <w:left w:val="nil"/>
          <w:bottom w:val="nil"/>
          <w:right w:val="nil"/>
          <w:between w:val="nil"/>
        </w:pBdr>
        <w:spacing w:before="120" w:after="0"/>
        <w:rPr>
          <w:color w:val="000000"/>
        </w:rPr>
      </w:pPr>
      <w:r>
        <w:rPr>
          <w:color w:val="000000"/>
        </w:rPr>
        <w:t>Finally, we manually assess stream ephemerality in the northeastern U.S. as our validation data includes no ephemeral reaches in this region. We follow the ‘expert protocol’ used by North Carolina’s department of Water Quality for assessing stream ephemerality (</w:t>
      </w:r>
      <w:r>
        <w:rPr>
          <w:i/>
          <w:color w:val="000000"/>
        </w:rPr>
        <w:t>46</w:t>
      </w:r>
      <w:r>
        <w:rPr>
          <w:color w:val="000000"/>
        </w:rPr>
        <w:t>). This protocol uses geomorphic, hydrologic, and biotic indicators of seasonally and/or permanently high water tables to assess stream permanence. We use our local knowledge to identify streams we thought are likely to be ephemeral, verify they are present in the NHD-HR hydrography (but d</w:t>
      </w:r>
      <w:ins w:id="95" w:author="Matthew Kotchen" w:date="2023-02-03T14:40:00Z">
        <w:r w:rsidR="00DC73CE">
          <w:rPr>
            <w:color w:val="000000"/>
          </w:rPr>
          <w:t>id</w:t>
        </w:r>
      </w:ins>
      <w:del w:id="96" w:author="Matthew Kotchen" w:date="2023-02-03T14:40:00Z">
        <w:r w:rsidDel="00DC73CE">
          <w:rPr>
            <w:color w:val="000000"/>
          </w:rPr>
          <w:delText>o</w:delText>
        </w:r>
      </w:del>
      <w:r>
        <w:rPr>
          <w:color w:val="000000"/>
        </w:rPr>
        <w:t xml:space="preserve">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w:t>
      </w:r>
      <w:proofErr w:type="spellStart"/>
      <w:r>
        <w:rPr>
          <w:color w:val="000000"/>
        </w:rPr>
        <w:t>baseflow</w:t>
      </w:r>
      <w:proofErr w:type="spellEnd"/>
      <w:r>
        <w:rPr>
          <w:color w:val="000000"/>
        </w:rPr>
        <w:t>.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 five ephemeral rivers, they provide at least some validation data in the northeastern U.S.</w:t>
      </w:r>
    </w:p>
    <w:p w14:paraId="00000050" w14:textId="77777777" w:rsidR="00853667" w:rsidRDefault="00D1629E">
      <w:pPr>
        <w:pBdr>
          <w:top w:val="nil"/>
          <w:left w:val="nil"/>
          <w:bottom w:val="nil"/>
          <w:right w:val="nil"/>
          <w:between w:val="nil"/>
        </w:pBdr>
        <w:spacing w:before="120" w:after="0"/>
        <w:rPr>
          <w:color w:val="000000"/>
        </w:rPr>
      </w:pPr>
      <w:r>
        <w:rPr>
          <w:color w:val="000000"/>
        </w:rPr>
        <w:t>We join the three datasets to the hydrographic framework by snapping each field assessment to the nearest reach. Despite it</w:t>
      </w:r>
      <w:del w:id="97" w:author="Matthew Kotchen" w:date="2023-02-03T14:41:00Z">
        <w:r w:rsidDel="00DC73CE">
          <w:rPr>
            <w:color w:val="000000"/>
          </w:rPr>
          <w:delText>’</w:delText>
        </w:r>
      </w:del>
      <w:r>
        <w:rPr>
          <w:color w:val="000000"/>
        </w:rPr>
        <w:t>s high resolution, the NHD-HR does not contain every stream in CONUS and many of the field sites are not expected to be associated with a reach. In general, classification performance should decrease as the snapping threshold increases because streams will be assigned to the wrong rivers. So, we test the sensitivity of the classification accuracy to this threshold. First, we re-project all data using the Universal Transverse Mercator (UTM) projection system to ensure snapping distances are regionally accurate. Then, we test a range of snapping thresholds from 5m to 50m as a sensitivity test. Additional sensitivity tests and discussion are performed in Section 3.3. Ultimately, we settle on a threshold of 10m. This threshold also allows a direct comparison against the only existing ephemeral classification model (</w:t>
      </w:r>
      <w:r>
        <w:rPr>
          <w:i/>
          <w:color w:val="000000"/>
        </w:rPr>
        <w:t>14</w:t>
      </w:r>
      <w:r>
        <w:rPr>
          <w:color w:val="000000"/>
        </w:rPr>
        <w:t>), built using 10m gridded flow accumulation data.</w:t>
      </w:r>
    </w:p>
    <w:p w14:paraId="00000051" w14:textId="77777777" w:rsidR="00853667" w:rsidRDefault="00D1629E">
      <w:pPr>
        <w:pBdr>
          <w:top w:val="nil"/>
          <w:left w:val="nil"/>
          <w:bottom w:val="nil"/>
          <w:right w:val="nil"/>
          <w:between w:val="nil"/>
        </w:pBdr>
        <w:spacing w:before="120" w:after="0"/>
        <w:rPr>
          <w:color w:val="000000"/>
        </w:rPr>
      </w:pPr>
      <w:r>
        <w:rPr>
          <w:color w:val="000000"/>
        </w:rPr>
        <w:t xml:space="preserve">After snapping, we assign the most frequently occurring field assessment along the reach as its ‘true assessment of ephemerality’. If there is a tie between frequency of occurrence (meaning there is no consensus on whether the reach is ephemeral or non-ephemeral), we remove those points from the dataset. Ultimately, we have 7,207 field assessments of reach ephemerality to </w:t>
      </w:r>
      <w:commentRangeStart w:id="98"/>
      <w:r>
        <w:rPr>
          <w:color w:val="000000"/>
        </w:rPr>
        <w:t xml:space="preserve">validate </w:t>
      </w:r>
      <w:commentRangeEnd w:id="98"/>
      <w:r w:rsidR="00DC73CE">
        <w:rPr>
          <w:rStyle w:val="CommentReference"/>
        </w:rPr>
        <w:commentReference w:id="98"/>
      </w:r>
      <w:r>
        <w:rPr>
          <w:color w:val="000000"/>
        </w:rPr>
        <w:t>our model. Fig S2b maps the distribution of regional validation sample sizes.</w:t>
      </w:r>
    </w:p>
    <w:p w14:paraId="00000052" w14:textId="77777777" w:rsidR="00853667" w:rsidRDefault="00D1629E">
      <w:pPr>
        <w:pStyle w:val="Heading3"/>
      </w:pPr>
      <w:bookmarkStart w:id="99" w:name="bookmark=id.2xcytpi" w:colFirst="0" w:colLast="0"/>
      <w:bookmarkEnd w:id="99"/>
      <w:r>
        <w:lastRenderedPageBreak/>
        <w:t>2 Calculations</w:t>
      </w:r>
    </w:p>
    <w:p w14:paraId="00000053" w14:textId="42A677D4" w:rsidR="00853667" w:rsidRDefault="00D1629E">
      <w:pPr>
        <w:pBdr>
          <w:top w:val="nil"/>
          <w:left w:val="nil"/>
          <w:bottom w:val="nil"/>
          <w:right w:val="nil"/>
          <w:between w:val="nil"/>
        </w:pBdr>
        <w:spacing w:before="120" w:after="0"/>
        <w:rPr>
          <w:color w:val="000000"/>
        </w:rPr>
      </w:pPr>
      <w:r>
        <w:rPr>
          <w:color w:val="000000"/>
        </w:rPr>
        <w:t xml:space="preserve">We calculate the ephemeral percent of streamflow (equation S1) and drainage area (equation S2) by routing through the drainage network from upstream to downstream. When a basin discharges into a downstream drainage network, we pass the exporting reach’s value to the downstream basin’s corresponding reach. Routing between basins was facilitated by a custom routine which runs the drainage network routing in parallel across basins at the same ‘processing level’ and then passes exported parameters of interest to the basins immediately downstream in the next processing level. To calculate the basin-exported value (Fig. 1a and </w:t>
      </w:r>
      <w:commentRangeStart w:id="100"/>
      <w:r>
        <w:rPr>
          <w:color w:val="000000"/>
        </w:rPr>
        <w:t>S11</w:t>
      </w:r>
      <w:commentRangeEnd w:id="100"/>
      <w:r w:rsidR="00A7527C">
        <w:rPr>
          <w:rStyle w:val="CommentReference"/>
        </w:rPr>
        <w:commentReference w:id="100"/>
      </w:r>
      <w:r>
        <w:rPr>
          <w:color w:val="000000"/>
        </w:rPr>
        <w:t>), we sum up the ephemeral percent</w:t>
      </w:r>
      <w:ins w:id="101" w:author="Matthew Kotchen" w:date="2023-02-03T14:46:00Z">
        <w:r w:rsidR="00A7527C">
          <w:rPr>
            <w:color w:val="000000"/>
          </w:rPr>
          <w:t>age</w:t>
        </w:r>
      </w:ins>
      <w:r>
        <w:rPr>
          <w:color w:val="000000"/>
        </w:rPr>
        <w:t xml:space="preserve">s at all terminal reaches in the basin (sometimes rivers terminate </w:t>
      </w:r>
      <w:proofErr w:type="spellStart"/>
      <w:r>
        <w:rPr>
          <w:color w:val="000000"/>
        </w:rPr>
        <w:t>endorheically</w:t>
      </w:r>
      <w:proofErr w:type="spellEnd"/>
      <w:r>
        <w:rPr>
          <w:color w:val="000000"/>
        </w:rPr>
        <w:t xml:space="preserve"> and occasionally basins have two or more outlets) and then re-calculate equations S1 and S2. We also calculate the mean annual ephemeral flow frequency (equation S3).</w:t>
      </w:r>
    </w:p>
    <w:p w14:paraId="00000054" w14:textId="77777777" w:rsidR="00853667" w:rsidRDefault="00D1629E">
      <w:pPr>
        <w:pBdr>
          <w:top w:val="nil"/>
          <w:left w:val="nil"/>
          <w:bottom w:val="nil"/>
          <w:right w:val="nil"/>
          <w:between w:val="nil"/>
        </w:pBdr>
        <w:spacing w:before="120" w:after="0"/>
        <w:rPr>
          <w:color w:val="000000"/>
        </w:rPr>
      </w:pPr>
      <w:commentRangeStart w:id="102"/>
      <w:r>
        <w:rPr>
          <w:color w:val="000000"/>
        </w:rPr>
        <w:t>More specifically,</w:t>
      </w:r>
      <w:commentRangeEnd w:id="102"/>
      <w:r w:rsidR="00A7527C">
        <w:rPr>
          <w:rStyle w:val="CommentReference"/>
        </w:rPr>
        <w:commentReference w:id="102"/>
      </w:r>
      <w:r>
        <w:rPr>
          <w:color w:val="000000"/>
        </w:rPr>
        <w:t xml:space="preserve"> the ephemeral percent of streamflow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Q</m:t>
            </m:r>
          </m:sub>
        </m:sSub>
      </m:oMath>
      <w:r>
        <w:rPr>
          <w:color w:val="000000"/>
        </w:rPr>
        <w:t xml:space="preserve"> (equation S1) is the mean percent of a reach’s discharge that was ‘ephemerally sourced’ (entered the drainage network in an upstream ephemeral channel). It is the weighted average of each streamflow source’s ephemeral contribution, where </w:t>
      </w:r>
      <w:r>
        <w:rPr>
          <w:i/>
          <w:color w:val="000000"/>
        </w:rPr>
        <w:t>k</w:t>
      </w:r>
      <w:r>
        <w:rPr>
          <w:color w:val="000000"/>
        </w:rPr>
        <w:t xml:space="preserve"> refers to each reach directly upstream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l</m:t>
            </m:r>
          </m:sub>
        </m:sSub>
      </m:oMath>
      <w:r>
        <w:rPr>
          <w:color w:val="000000"/>
        </w:rPr>
        <w:t xml:space="preserve"> is the lateral runoff contribution at the current reach.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l</m:t>
                </m:r>
              </m:sub>
            </m:sSub>
          </m:sub>
        </m:sSub>
      </m:oMath>
      <w:r>
        <w:rPr>
          <w:color w:val="000000"/>
        </w:rPr>
        <w:t xml:space="preserve"> is set to 1 for ephemeral streams and 0 for non-ephemeral streams. For losing streams (when discharge decreases downstream due to </w:t>
      </w:r>
      <w:proofErr w:type="spellStart"/>
      <w:r>
        <w:rPr>
          <w:color w:val="000000"/>
        </w:rPr>
        <w:t>evapotranspirative</w:t>
      </w:r>
      <w:proofErr w:type="spellEnd"/>
      <w:r>
        <w:rPr>
          <w:color w:val="000000"/>
        </w:rPr>
        <w:t xml:space="preserve"> losses or groundwater seepage),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l</m:t>
                </m:r>
              </m:sub>
            </m:sSub>
          </m:sub>
        </m:sSub>
      </m:oMath>
      <w:r>
        <w:rPr>
          <w:color w:val="000000"/>
        </w:rPr>
        <w:t xml:space="preserve"> is set to 0 as there is no lateral contribution into the stream channel. Equation S1 is mapped in Fig. 1.</w:t>
      </w:r>
    </w:p>
    <w:p w14:paraId="00000055" w14:textId="77777777" w:rsidR="00853667" w:rsidRDefault="006204CB">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Q</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l=1</m:t>
                  </m:r>
                </m:sub>
                <m:sup>
                  <m:r>
                    <w:rPr>
                      <w:rFonts w:ascii="Cambria Math" w:eastAsia="Cambria Math" w:hAnsi="Cambria Math" w:cs="Cambria Math"/>
                      <w:color w:val="000000"/>
                    </w:rPr>
                    <m:t>K</m:t>
                  </m:r>
                </m:sup>
                <m:e/>
              </m:nary>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k</m:t>
                      </m:r>
                    </m:sub>
                  </m:sSub>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k</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l</m:t>
                      </m:r>
                    </m:sub>
                  </m:sSub>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l</m:t>
                  </m:r>
                </m:sub>
              </m:sSub>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r>
                    <w:rPr>
                      <w:rFonts w:ascii="Cambria Math" w:eastAsia="Cambria Math" w:hAnsi="Cambria Math" w:cs="Cambria Math"/>
                      <w:color w:val="000000"/>
                    </w:rPr>
                    <m:t>K</m:t>
                  </m:r>
                </m:sup>
                <m:e/>
              </m:nary>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k</m:t>
                      </m:r>
                    </m:sub>
                  </m:sSub>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l</m:t>
                  </m:r>
                </m:sub>
              </m:sSub>
            </m:den>
          </m:f>
          <m:d>
            <m:dPr>
              <m:ctrlPr>
                <w:rPr>
                  <w:rFonts w:ascii="Cambria Math" w:eastAsia="Cambria Math" w:hAnsi="Cambria Math" w:cs="Cambria Math"/>
                  <w:color w:val="000000"/>
                </w:rPr>
              </m:ctrlPr>
            </m:dPr>
            <m:e>
              <m:r>
                <w:rPr>
                  <w:rFonts w:ascii="Cambria Math" w:eastAsia="Cambria Math" w:hAnsi="Cambria Math" w:cs="Cambria Math"/>
                  <w:color w:val="000000"/>
                </w:rPr>
                <m:t>S1</m:t>
              </m:r>
            </m:e>
          </m:d>
        </m:oMath>
      </m:oMathPara>
    </w:p>
    <w:p w14:paraId="00000056" w14:textId="26B68834" w:rsidR="00853667" w:rsidRDefault="00D1629E">
      <w:pPr>
        <w:pBdr>
          <w:top w:val="nil"/>
          <w:left w:val="nil"/>
          <w:bottom w:val="nil"/>
          <w:right w:val="nil"/>
          <w:between w:val="nil"/>
        </w:pBdr>
        <w:spacing w:before="120" w:after="0"/>
        <w:rPr>
          <w:color w:val="000000"/>
        </w:rPr>
      </w:pPr>
      <w:r>
        <w:rPr>
          <w:color w:val="000000"/>
        </w:rPr>
        <w:t xml:space="preserve">The ephemeral percent of drainage area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A</m:t>
            </m:r>
          </m:sub>
        </m:sSub>
      </m:oMath>
      <w:r>
        <w:rPr>
          <w:color w:val="000000"/>
        </w:rPr>
        <w:t xml:space="preserve"> (equation S2) is the mean percent of a reach’s upstream drainage area, where </w:t>
      </w:r>
      <w:r>
        <w:rPr>
          <w:i/>
          <w:color w:val="000000"/>
        </w:rPr>
        <w:t>A</w:t>
      </w:r>
      <w:r>
        <w:rPr>
          <w:color w:val="000000"/>
        </w:rPr>
        <w:t xml:space="preserve"> is the upstream drainage area. We again using the weighted </w:t>
      </w:r>
      <w:del w:id="103" w:author="Matthew Kotchen" w:date="2023-02-03T14:50:00Z">
        <w:r w:rsidDel="00A7527C">
          <w:rPr>
            <w:color w:val="000000"/>
          </w:rPr>
          <w:delText>avergae</w:delText>
        </w:r>
      </w:del>
      <w:ins w:id="104" w:author="Matthew Kotchen" w:date="2023-02-03T14:50:00Z">
        <w:r w:rsidR="00A7527C">
          <w:rPr>
            <w:color w:val="000000"/>
          </w:rPr>
          <w:t>average</w:t>
        </w:r>
      </w:ins>
      <w:r>
        <w:rPr>
          <w:color w:val="000000"/>
        </w:rPr>
        <w:t xml:space="preserve"> of each component’s contribution to streamflow. Equation S2 is mapped in Fig. S12.</w:t>
      </w:r>
    </w:p>
    <w:p w14:paraId="00000057" w14:textId="77777777" w:rsidR="00853667" w:rsidRDefault="006204CB">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A</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r>
                    <w:rPr>
                      <w:rFonts w:ascii="Cambria Math" w:eastAsia="Cambria Math" w:hAnsi="Cambria Math" w:cs="Cambria Math"/>
                      <w:color w:val="000000"/>
                    </w:rPr>
                    <m:t>K</m:t>
                  </m:r>
                </m:sup>
                <m:e/>
              </m:nary>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k</m:t>
                      </m:r>
                    </m:sub>
                  </m:sSub>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k</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l</m:t>
                      </m:r>
                    </m:sub>
                  </m:sSub>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l</m:t>
                  </m:r>
                </m:sub>
              </m:sSub>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sub>
                <m:sup>
                  <m:r>
                    <w:rPr>
                      <w:rFonts w:ascii="Cambria Math" w:eastAsia="Cambria Math" w:hAnsi="Cambria Math" w:cs="Cambria Math"/>
                      <w:color w:val="000000"/>
                    </w:rPr>
                    <m:t>K</m:t>
                  </m:r>
                </m:sup>
                <m:e/>
              </m:nary>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k</m:t>
                      </m:r>
                    </m:sub>
                  </m:sSub>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l</m:t>
                  </m:r>
                </m:sub>
              </m:sSub>
            </m:den>
          </m:f>
          <m:d>
            <m:dPr>
              <m:ctrlPr>
                <w:rPr>
                  <w:rFonts w:ascii="Cambria Math" w:eastAsia="Cambria Math" w:hAnsi="Cambria Math" w:cs="Cambria Math"/>
                  <w:color w:val="000000"/>
                </w:rPr>
              </m:ctrlPr>
            </m:dPr>
            <m:e>
              <m:r>
                <w:rPr>
                  <w:rFonts w:ascii="Cambria Math" w:eastAsia="Cambria Math" w:hAnsi="Cambria Math" w:cs="Cambria Math"/>
                  <w:color w:val="000000"/>
                </w:rPr>
                <m:t>S2</m:t>
              </m:r>
            </m:e>
          </m:d>
        </m:oMath>
      </m:oMathPara>
    </w:p>
    <w:p w14:paraId="00000058" w14:textId="77777777" w:rsidR="00853667" w:rsidRDefault="00D1629E">
      <w:pPr>
        <w:pBdr>
          <w:top w:val="nil"/>
          <w:left w:val="nil"/>
          <w:bottom w:val="nil"/>
          <w:right w:val="nil"/>
          <w:between w:val="nil"/>
        </w:pBdr>
        <w:spacing w:before="120" w:after="0"/>
        <w:rPr>
          <w:color w:val="000000"/>
        </w:rPr>
      </w:pPr>
      <w:r>
        <w:rPr>
          <w:color w:val="000000"/>
        </w:rPr>
        <w:t xml:space="preserve">Finally, we calculate basin-average ephemeral flow frequency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f</m:t>
            </m:r>
          </m:sub>
        </m:sSub>
      </m:oMath>
      <w:r>
        <w:rPr>
          <w:color w:val="000000"/>
        </w:rPr>
        <w:t xml:space="preserve"> (equation S3) as the percent of an average year (in days) that ephemeral streams are flowing, where </w:t>
      </w:r>
      <w:proofErr w:type="spellStart"/>
      <w:r>
        <w:rPr>
          <w:i/>
          <w:color w:val="000000"/>
        </w:rPr>
        <w:t>i</w:t>
      </w:r>
      <w:proofErr w:type="spellEnd"/>
      <w:r>
        <w:rPr>
          <w:color w:val="000000"/>
        </w:rPr>
        <w:t xml:space="preserve"> is mean daily runoff depth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min</m:t>
            </m:r>
          </m:sub>
        </m:sSub>
      </m:oMath>
      <w:r>
        <w:rPr>
          <w:color w:val="000000"/>
        </w:rPr>
        <w:t xml:space="preserve"> is an operational runoff threshold for day </w:t>
      </w:r>
      <w:r>
        <w:rPr>
          <w:i/>
          <w:color w:val="000000"/>
        </w:rPr>
        <w:t>d</w:t>
      </w:r>
      <w:r>
        <w:rPr>
          <w:color w:val="000000"/>
        </w:rPr>
        <w:t xml:space="preserve"> in the multi-year record </w:t>
      </w:r>
      <w:r>
        <w:rPr>
          <w:i/>
          <w:color w:val="000000"/>
        </w:rPr>
        <w:t>D</w:t>
      </w:r>
      <w:r>
        <w:rPr>
          <w:color w:val="000000"/>
        </w:rPr>
        <w:t>. This calculation is elaborated on in section 4. Equation S3 is mapped in Fig. 3a.</w:t>
      </w:r>
    </w:p>
    <w:p w14:paraId="00000059" w14:textId="77777777" w:rsidR="00853667" w:rsidRDefault="006204CB">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d=1</m:t>
                  </m:r>
                </m:sub>
                <m:sup>
                  <m:r>
                    <w:rPr>
                      <w:rFonts w:ascii="Cambria Math" w:eastAsia="Cambria Math" w:hAnsi="Cambria Math" w:cs="Cambria Math"/>
                      <w:color w:val="000000"/>
                    </w:rPr>
                    <m:t>D</m:t>
                  </m:r>
                </m:sup>
                <m:e/>
              </m:nary>
              <m:d>
                <m:dPr>
                  <m:ctrlPr>
                    <w:rPr>
                      <w:rFonts w:ascii="Cambria Math" w:eastAsia="Cambria Math" w:hAnsi="Cambria Math" w:cs="Cambria Math"/>
                      <w:color w:val="000000"/>
                    </w:rPr>
                  </m:ctrlPr>
                </m:dPr>
                <m:e>
                  <m:r>
                    <w:rPr>
                      <w:rFonts w:ascii="Cambria Math" w:eastAsia="Cambria Math" w:hAnsi="Cambria Math" w:cs="Cambria Math"/>
                      <w:color w:val="000000"/>
                    </w:rPr>
                    <m:t>i≥</m:t>
                  </m:r>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min</m:t>
                      </m:r>
                    </m:sub>
                  </m:sSub>
                </m:e>
              </m:d>
            </m:num>
            <m:den>
              <m:r>
                <w:rPr>
                  <w:rFonts w:ascii="Cambria Math" w:eastAsia="Cambria Math" w:hAnsi="Cambria Math" w:cs="Cambria Math"/>
                  <w:color w:val="000000"/>
                </w:rPr>
                <m:t>D</m:t>
              </m:r>
            </m:den>
          </m:f>
          <m:r>
            <w:rPr>
              <w:rFonts w:ascii="Cambria Math" w:eastAsia="Cambria Math" w:hAnsi="Cambria Math" w:cs="Cambria Math"/>
              <w:color w:val="000000"/>
            </w:rPr>
            <m:t>*365</m:t>
          </m:r>
          <m:d>
            <m:dPr>
              <m:ctrlPr>
                <w:rPr>
                  <w:rFonts w:ascii="Cambria Math" w:eastAsia="Cambria Math" w:hAnsi="Cambria Math" w:cs="Cambria Math"/>
                  <w:color w:val="000000"/>
                </w:rPr>
              </m:ctrlPr>
            </m:dPr>
            <m:e>
              <m:r>
                <w:rPr>
                  <w:rFonts w:ascii="Cambria Math" w:eastAsia="Cambria Math" w:hAnsi="Cambria Math" w:cs="Cambria Math"/>
                  <w:color w:val="000000"/>
                </w:rPr>
                <m:t>S3</m:t>
              </m:r>
            </m:e>
          </m:d>
        </m:oMath>
      </m:oMathPara>
    </w:p>
    <w:p w14:paraId="0000005A" w14:textId="77777777" w:rsidR="00853667" w:rsidRDefault="00D1629E">
      <w:pPr>
        <w:pStyle w:val="Heading3"/>
      </w:pPr>
      <w:bookmarkStart w:id="105" w:name="bookmark=id.1ci93xb" w:colFirst="0" w:colLast="0"/>
      <w:bookmarkEnd w:id="105"/>
      <w:r>
        <w:t>3 Identifying ephemeral streams</w:t>
      </w:r>
    </w:p>
    <w:p w14:paraId="0000005B" w14:textId="77777777" w:rsidR="00853667" w:rsidRDefault="00D1629E">
      <w:pPr>
        <w:pStyle w:val="Heading4"/>
        <w:ind w:firstLine="720"/>
      </w:pPr>
      <w:bookmarkStart w:id="106" w:name="bookmark=id.3whwml4" w:colFirst="0" w:colLast="0"/>
      <w:bookmarkEnd w:id="106"/>
      <w:r>
        <w:t>3.1 Model</w:t>
      </w:r>
    </w:p>
    <w:p w14:paraId="0000005C" w14:textId="2DDD420C" w:rsidR="00853667" w:rsidRDefault="00D1629E">
      <w:pPr>
        <w:pBdr>
          <w:top w:val="nil"/>
          <w:left w:val="nil"/>
          <w:bottom w:val="nil"/>
          <w:right w:val="nil"/>
          <w:between w:val="nil"/>
        </w:pBdr>
        <w:spacing w:before="120" w:after="0"/>
        <w:rPr>
          <w:color w:val="000000"/>
        </w:rPr>
      </w:pPr>
      <w:r>
        <w:rPr>
          <w:color w:val="000000"/>
        </w:rPr>
        <w:t>We use a ~1km global soil hydrology model for mean monthly estimates of the water table depth (</w:t>
      </w:r>
      <w:r>
        <w:rPr>
          <w:i/>
          <w:color w:val="000000"/>
        </w:rPr>
        <w:t>WTD</w:t>
      </w:r>
      <w:r>
        <w:rPr>
          <w:color w:val="000000"/>
        </w:rPr>
        <w:t>)(</w:t>
      </w:r>
      <w:r>
        <w:rPr>
          <w:i/>
          <w:color w:val="000000"/>
        </w:rPr>
        <w:t>29</w:t>
      </w:r>
      <w:r>
        <w:rPr>
          <w:color w:val="000000"/>
        </w:rPr>
        <w:t xml:space="preserve">, </w:t>
      </w:r>
      <w:r>
        <w:rPr>
          <w:i/>
          <w:color w:val="000000"/>
        </w:rPr>
        <w:t>30</w:t>
      </w:r>
      <w:r>
        <w:rPr>
          <w:color w:val="000000"/>
        </w:rPr>
        <w:t xml:space="preserve">). This model </w:t>
      </w:r>
      <w:commentRangeStart w:id="107"/>
      <w:r>
        <w:rPr>
          <w:color w:val="000000"/>
        </w:rPr>
        <w:t xml:space="preserve">couples a vertical soil water balance with </w:t>
      </w:r>
      <w:commentRangeEnd w:id="107"/>
      <w:r w:rsidR="00943632">
        <w:rPr>
          <w:rStyle w:val="CommentReference"/>
        </w:rPr>
        <w:commentReference w:id="107"/>
      </w:r>
      <w:r>
        <w:rPr>
          <w:color w:val="000000"/>
        </w:rPr>
        <w:t xml:space="preserve">an inverse model that solves for groundwater recharge, lateral groundwater discharge, water table depth, and plant root uptake from </w:t>
      </w:r>
      <w:proofErr w:type="spellStart"/>
      <w:r>
        <w:rPr>
          <w:color w:val="000000"/>
        </w:rPr>
        <w:t>evapotranspirative</w:t>
      </w:r>
      <w:proofErr w:type="spellEnd"/>
      <w:r>
        <w:rPr>
          <w:color w:val="000000"/>
        </w:rPr>
        <w:t xml:space="preserve"> demand as inferred via remotely sensed leaf area index (</w:t>
      </w:r>
      <w:r>
        <w:rPr>
          <w:i/>
          <w:color w:val="000000"/>
        </w:rPr>
        <w:t>29</w:t>
      </w:r>
      <w:r>
        <w:rPr>
          <w:color w:val="000000"/>
        </w:rPr>
        <w:t>). The</w:t>
      </w:r>
      <w:del w:id="108" w:author="Matthew Kotchen" w:date="2023-02-03T15:11:00Z">
        <w:r w:rsidDel="00943632">
          <w:rPr>
            <w:color w:val="000000"/>
          </w:rPr>
          <w:delText>ir</w:delText>
        </w:r>
      </w:del>
      <w:r>
        <w:rPr>
          <w:color w:val="000000"/>
        </w:rPr>
        <w:t xml:space="preserve"> model </w:t>
      </w:r>
      <w:r>
        <w:rPr>
          <w:color w:val="000000"/>
        </w:rPr>
        <w:lastRenderedPageBreak/>
        <w:t xml:space="preserve">ignores local, perched aquifers and anthropogenic pumping in favor of a broad, long-term average </w:t>
      </w:r>
      <w:r>
        <w:rPr>
          <w:i/>
          <w:color w:val="000000"/>
        </w:rPr>
        <w:t>WTD</w:t>
      </w:r>
      <w:r>
        <w:rPr>
          <w:color w:val="000000"/>
        </w:rPr>
        <w:t>, as is common in global-scale groundwater models (</w:t>
      </w:r>
      <w:r>
        <w:rPr>
          <w:i/>
          <w:color w:val="000000"/>
        </w:rPr>
        <w:t>47</w:t>
      </w:r>
      <w:r>
        <w:rPr>
          <w:color w:val="000000"/>
        </w:rPr>
        <w:t xml:space="preserve">, </w:t>
      </w:r>
      <w:r>
        <w:rPr>
          <w:i/>
          <w:color w:val="000000"/>
        </w:rPr>
        <w:t>48</w:t>
      </w:r>
      <w:r>
        <w:rPr>
          <w:color w:val="000000"/>
        </w:rPr>
        <w:t>). Ignoring pumping likely leads to an underestimation of ephemeral streams, as the modeled water table is artificially high relative to the observed water table that has been lowered by pumping. Under th</w:t>
      </w:r>
      <w:ins w:id="109" w:author="Matthew Kotchen" w:date="2023-02-03T15:12:00Z">
        <w:r w:rsidR="00943632">
          <w:rPr>
            <w:color w:val="000000"/>
          </w:rPr>
          <w:t>ese cases</w:t>
        </w:r>
      </w:ins>
      <w:del w:id="110" w:author="Matthew Kotchen" w:date="2023-02-03T15:12:00Z">
        <w:r w:rsidDel="00943632">
          <w:rPr>
            <w:color w:val="000000"/>
          </w:rPr>
          <w:delText>is scenario</w:delText>
        </w:r>
      </w:del>
      <w:r>
        <w:rPr>
          <w:color w:val="000000"/>
        </w:rPr>
        <w:t>, we likely misclassify ephemeral streams as perennial and thus underestimate the total ephemeral influence in an intensively pumped basin.</w:t>
      </w:r>
    </w:p>
    <w:p w14:paraId="0000005D" w14:textId="77777777" w:rsidR="00853667" w:rsidRDefault="00D1629E">
      <w:pPr>
        <w:pBdr>
          <w:top w:val="nil"/>
          <w:left w:val="nil"/>
          <w:bottom w:val="nil"/>
          <w:right w:val="nil"/>
          <w:between w:val="nil"/>
        </w:pBdr>
        <w:spacing w:before="120" w:after="0"/>
        <w:rPr>
          <w:color w:val="000000"/>
        </w:rPr>
      </w:pPr>
      <w:r>
        <w:rPr>
          <w:color w:val="000000"/>
        </w:rPr>
        <w:t xml:space="preserve">We extract the median </w:t>
      </w:r>
      <w:r>
        <w:rPr>
          <w:i/>
          <w:color w:val="000000"/>
        </w:rPr>
        <w:t>WTD</w:t>
      </w:r>
      <w:r>
        <w:rPr>
          <w:color w:val="000000"/>
        </w:rPr>
        <w:t xml:space="preserve"> along each reach for 0 discrete reaches across CONUS. We perform an initial classification of ephemeral/not ephemeral based solely on water table depth below the drainage feature: if </w:t>
      </w:r>
      <w:r>
        <w:rPr>
          <w:i/>
          <w:color w:val="000000"/>
        </w:rPr>
        <w:t>WTD</w:t>
      </w:r>
      <w:r>
        <w:rPr>
          <w:color w:val="000000"/>
        </w:rPr>
        <w:t xml:space="preserve"> is deeper than river depth plus a 1cm buffer, for all twelve months of the year, it is classed as ephemeral. To avoid misclassifying streams with an intermittently high/low water table, this must hold true for all twelve months of the year. We treat all ‘main ponded waters’, i.e. lakes/reservoirs &gt; 0.01 </w:t>
      </w:r>
      <m:oMath>
        <m:r>
          <w:rPr>
            <w:rFonts w:ascii="Cambria Math" w:eastAsia="Cambria Math" w:hAnsi="Cambria Math" w:cs="Cambria Math"/>
            <w:color w:val="000000"/>
          </w:rPr>
          <m:t>k</m:t>
        </m:r>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color w:val="000000"/>
        </w:rPr>
        <w:t xml:space="preserve"> (</w:t>
      </w:r>
      <w:r>
        <w:rPr>
          <w:i/>
          <w:color w:val="000000"/>
        </w:rPr>
        <w:t>49</w:t>
      </w:r>
      <w:r>
        <w:rPr>
          <w:color w:val="000000"/>
        </w:rPr>
        <w:t xml:space="preserve">), as non-ephemeral to ensure that perennial waterbodies are not </w:t>
      </w:r>
      <w:proofErr w:type="spellStart"/>
      <w:r>
        <w:rPr>
          <w:color w:val="000000"/>
        </w:rPr>
        <w:t>mis</w:t>
      </w:r>
      <w:proofErr w:type="spellEnd"/>
      <w:r>
        <w:rPr>
          <w:color w:val="000000"/>
        </w:rPr>
        <w:t>-classified.</w:t>
      </w:r>
    </w:p>
    <w:p w14:paraId="0000005E" w14:textId="77777777" w:rsidR="00853667" w:rsidRDefault="00D1629E">
      <w:pPr>
        <w:pBdr>
          <w:top w:val="nil"/>
          <w:left w:val="nil"/>
          <w:bottom w:val="nil"/>
          <w:right w:val="nil"/>
          <w:between w:val="nil"/>
        </w:pBdr>
        <w:spacing w:before="120" w:after="0"/>
        <w:rPr>
          <w:color w:val="000000"/>
        </w:rPr>
      </w:pPr>
      <w:r>
        <w:rPr>
          <w:color w:val="000000"/>
        </w:rPr>
        <w:t>Then, we route through the network from upstream to downstream, cleaning up impossible scenarios and amending our initial classification to a more conservative estimate. Specifically, once a drainage path becomes ‘non-ephemeral’, it must stay that way downstream over long-term averages. Even if a ‘non-ephemeral’ river has only an intermittent groundwater contribution to discharge, at an annual timescale the next river downstream must also have an intermittent groundwater contribution (unless the reach is the outlet for an endorheic basin, which is already accounted for in our model). Finally, we handle two unique scenarios:</w:t>
      </w:r>
    </w:p>
    <w:p w14:paraId="0000005F" w14:textId="77777777" w:rsidR="00853667" w:rsidRDefault="00D1629E">
      <w:pPr>
        <w:numPr>
          <w:ilvl w:val="0"/>
          <w:numId w:val="5"/>
        </w:numPr>
      </w:pPr>
      <w:r>
        <w:t xml:space="preserve">We only count rivers/streams as ephemeral and recast all ephemeral canals, ditches, and ponds (waterbodies &lt;= 0.01 </w:t>
      </w:r>
      <m:oMath>
        <m:r>
          <w:rPr>
            <w:rFonts w:ascii="Cambria Math" w:eastAsia="Cambria Math" w:hAnsi="Cambria Math" w:cs="Cambria Math"/>
          </w:rPr>
          <m:t>k</m:t>
        </m:r>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oMath>
      <w:r>
        <w:t>) as non-ephemeral. These features fall under different WOTUS rules and are not the focus of this study.</w:t>
      </w:r>
    </w:p>
    <w:p w14:paraId="00000060" w14:textId="77777777" w:rsidR="00853667" w:rsidRDefault="00D1629E">
      <w:pPr>
        <w:numPr>
          <w:ilvl w:val="0"/>
          <w:numId w:val="5"/>
        </w:numPr>
      </w:pPr>
      <w:r>
        <w:t xml:space="preserve">While Mexican and Canadian ephemeral streams contribute streamflow to the CONUS drainage network, our focus is on </w:t>
      </w:r>
      <w:commentRangeStart w:id="111"/>
      <w:r>
        <w:t>CONUS water quality</w:t>
      </w:r>
      <w:commentRangeEnd w:id="111"/>
      <w:r w:rsidR="00943632">
        <w:rPr>
          <w:rStyle w:val="CommentReference"/>
        </w:rPr>
        <w:commentReference w:id="111"/>
      </w:r>
      <w:r>
        <w:t>. These streams are thus recast as non-ephemeral.</w:t>
      </w:r>
    </w:p>
    <w:p w14:paraId="00000061" w14:textId="77777777" w:rsidR="00853667" w:rsidRDefault="00D1629E">
      <w:pPr>
        <w:pStyle w:val="Heading4"/>
        <w:ind w:firstLine="720"/>
      </w:pPr>
      <w:bookmarkStart w:id="112" w:name="bookmark=id.2bn6wsx" w:colFirst="0" w:colLast="0"/>
      <w:bookmarkEnd w:id="112"/>
      <w:r>
        <w:t>3.2 Validation</w:t>
      </w:r>
    </w:p>
    <w:p w14:paraId="00000062" w14:textId="03FE586A" w:rsidR="00853667" w:rsidRDefault="00D1629E">
      <w:pPr>
        <w:pBdr>
          <w:top w:val="nil"/>
          <w:left w:val="nil"/>
          <w:bottom w:val="nil"/>
          <w:right w:val="nil"/>
          <w:between w:val="nil"/>
        </w:pBdr>
        <w:spacing w:before="120" w:after="0"/>
        <w:rPr>
          <w:color w:val="000000"/>
        </w:rPr>
      </w:pPr>
      <w:r>
        <w:rPr>
          <w:color w:val="000000"/>
        </w:rPr>
        <w:t>Ephemeral classification accuracy is assessed using the field assessment dataset (Section 1.4). We assess performance using regional classification accuracy, sensitivity (the true positive rate), specificity (the true negative rate), and “</w:t>
      </w:r>
      <w:proofErr w:type="spellStart"/>
      <w:r>
        <w:rPr>
          <w:color w:val="000000"/>
        </w:rPr>
        <w:t>informedness</w:t>
      </w:r>
      <w:proofErr w:type="spellEnd"/>
      <w:r>
        <w:rPr>
          <w:color w:val="000000"/>
        </w:rPr>
        <w:t>”, which is also called the true skill statistic (</w:t>
      </w:r>
      <w:r>
        <w:rPr>
          <w:i/>
          <w:color w:val="000000"/>
        </w:rPr>
        <w:t>TSS</w:t>
      </w:r>
      <w:r>
        <w:rPr>
          <w:color w:val="000000"/>
        </w:rPr>
        <w:t xml:space="preserve">) or </w:t>
      </w:r>
      <w:proofErr w:type="spellStart"/>
      <w:r>
        <w:rPr>
          <w:color w:val="000000"/>
        </w:rPr>
        <w:t>Youden’s</w:t>
      </w:r>
      <w:proofErr w:type="spellEnd"/>
      <w:r>
        <w:rPr>
          <w:color w:val="000000"/>
        </w:rPr>
        <w:t xml:space="preserve"> </w:t>
      </w:r>
      <w:r>
        <w:rPr>
          <w:i/>
          <w:color w:val="000000"/>
        </w:rPr>
        <w:t>J</w:t>
      </w:r>
      <w:r>
        <w:rPr>
          <w:color w:val="000000"/>
        </w:rPr>
        <w:t xml:space="preserve"> depending on the literature (</w:t>
      </w:r>
      <w:r>
        <w:rPr>
          <w:i/>
          <w:color w:val="000000"/>
        </w:rPr>
        <w:t>50</w:t>
      </w:r>
      <w:r>
        <w:rPr>
          <w:color w:val="000000"/>
        </w:rPr>
        <w:t xml:space="preserve">). See Table S3 for metric definitions. </w:t>
      </w:r>
      <w:r>
        <w:rPr>
          <w:i/>
          <w:color w:val="000000"/>
        </w:rPr>
        <w:t>TSS</w:t>
      </w:r>
      <w:r>
        <w:rPr>
          <w:color w:val="000000"/>
        </w:rPr>
        <w:t xml:space="preserve"> is equal to the sensitivity + specificity - 1. It intuitively represents the performance improvement over a random classifier, i.e. a score of zero indicates that the model is equivalent to random guessing. Mathematically, </w:t>
      </w:r>
      <w:r>
        <w:rPr>
          <w:i/>
          <w:color w:val="000000"/>
        </w:rPr>
        <w:t>TSS</w:t>
      </w:r>
      <w:r>
        <w:rPr>
          <w:color w:val="000000"/>
        </w:rPr>
        <w:t xml:space="preserve"> equals the distance (in units of sensitivity) between a point on the receiver operating characteristic (ROC) curve and a random classifier. </w:t>
      </w:r>
      <w:r>
        <w:rPr>
          <w:i/>
          <w:color w:val="000000"/>
        </w:rPr>
        <w:t>TSS</w:t>
      </w:r>
      <w:r>
        <w:rPr>
          <w:color w:val="000000"/>
        </w:rPr>
        <w:t xml:space="preserve"> is more robust to class imbalances than simple percent accuracy</w:t>
      </w:r>
      <w:ins w:id="113" w:author="Matthew Kotchen" w:date="2023-02-03T15:18:00Z">
        <w:r w:rsidR="00943632">
          <w:rPr>
            <w:color w:val="000000"/>
          </w:rPr>
          <w:t>,</w:t>
        </w:r>
      </w:ins>
      <w:r>
        <w:rPr>
          <w:color w:val="000000"/>
        </w:rPr>
        <w:t xml:space="preserve"> and it has been used in the past to assess headwater and ephemeral mapping models (</w:t>
      </w:r>
      <w:r>
        <w:rPr>
          <w:i/>
          <w:color w:val="000000"/>
        </w:rPr>
        <w:t>13</w:t>
      </w:r>
      <w:r>
        <w:rPr>
          <w:color w:val="000000"/>
        </w:rPr>
        <w:t>–</w:t>
      </w:r>
      <w:r>
        <w:rPr>
          <w:i/>
          <w:color w:val="000000"/>
        </w:rPr>
        <w:t>15</w:t>
      </w:r>
      <w:r>
        <w:rPr>
          <w:color w:val="000000"/>
        </w:rPr>
        <w:t>)</w:t>
      </w:r>
      <w:ins w:id="114" w:author="Matthew Kotchen" w:date="2023-02-03T15:18:00Z">
        <w:r w:rsidR="00943632">
          <w:rPr>
            <w:color w:val="000000"/>
          </w:rPr>
          <w:t>.</w:t>
        </w:r>
      </w:ins>
      <w:del w:id="115" w:author="Matthew Kotchen" w:date="2023-02-03T15:18:00Z">
        <w:r w:rsidDel="00943632">
          <w:rPr>
            <w:color w:val="000000"/>
          </w:rPr>
          <w:delText>,</w:delText>
        </w:r>
      </w:del>
      <w:r>
        <w:rPr>
          <w:color w:val="000000"/>
        </w:rPr>
        <w:t xml:space="preserve"> </w:t>
      </w:r>
      <w:ins w:id="116" w:author="Matthew Kotchen" w:date="2023-02-03T15:18:00Z">
        <w:r w:rsidR="00943632">
          <w:rPr>
            <w:color w:val="000000"/>
          </w:rPr>
          <w:t>W</w:t>
        </w:r>
      </w:ins>
      <w:del w:id="117" w:author="Matthew Kotchen" w:date="2023-02-03T15:18:00Z">
        <w:r w:rsidDel="00943632">
          <w:rPr>
            <w:color w:val="000000"/>
          </w:rPr>
          <w:delText>so w</w:delText>
        </w:r>
      </w:del>
      <w:r>
        <w:rPr>
          <w:color w:val="000000"/>
        </w:rPr>
        <w:t xml:space="preserve">e </w:t>
      </w:r>
      <w:ins w:id="118" w:author="Matthew Kotchen" w:date="2023-02-03T15:18:00Z">
        <w:r w:rsidR="00943632">
          <w:rPr>
            <w:color w:val="000000"/>
          </w:rPr>
          <w:t xml:space="preserve">therefore </w:t>
        </w:r>
      </w:ins>
      <w:r>
        <w:rPr>
          <w:color w:val="000000"/>
        </w:rPr>
        <w:t>use it here</w:t>
      </w:r>
      <w:ins w:id="119" w:author="Matthew Kotchen" w:date="2023-02-03T15:19:00Z">
        <w:r w:rsidR="00943632">
          <w:rPr>
            <w:color w:val="000000"/>
          </w:rPr>
          <w:t xml:space="preserve"> as well</w:t>
        </w:r>
      </w:ins>
      <w:r>
        <w:rPr>
          <w:color w:val="000000"/>
        </w:rPr>
        <w:t xml:space="preserve"> to compare against existing studies. Regional accuracy is mapped in Fig. S1, regional </w:t>
      </w:r>
      <w:r>
        <w:rPr>
          <w:i/>
          <w:color w:val="000000"/>
        </w:rPr>
        <w:t>TSS</w:t>
      </w:r>
      <w:r>
        <w:rPr>
          <w:color w:val="000000"/>
        </w:rPr>
        <w:t xml:space="preserve"> is mapped in Fig. S2, regional sensitivity and specificity are mapped in Fig. S3, and boxplots of all regional metrics are Fig. S4. To confirm our results are not dependent on the snapping threshold used, we test the sensitivity of CONUS-wide classification accuracy to the snapping threshold. As anticipated, performance </w:t>
      </w:r>
      <w:r>
        <w:rPr>
          <w:color w:val="000000"/>
        </w:rPr>
        <w:lastRenderedPageBreak/>
        <w:t xml:space="preserve">decreases as the snapping threshold increases (Fig. </w:t>
      </w:r>
      <w:commentRangeStart w:id="120"/>
      <w:r>
        <w:rPr>
          <w:color w:val="000000"/>
        </w:rPr>
        <w:t>S6</w:t>
      </w:r>
      <w:commentRangeEnd w:id="120"/>
      <w:r w:rsidR="006018CB">
        <w:rPr>
          <w:rStyle w:val="CommentReference"/>
        </w:rPr>
        <w:commentReference w:id="120"/>
      </w:r>
      <w:r>
        <w:rPr>
          <w:color w:val="000000"/>
        </w:rPr>
        <w:t xml:space="preserve">). The choice of this threshold is elaborated on in Sections 1.4 and 3.3. The validation results are discussed in </w:t>
      </w:r>
      <w:commentRangeStart w:id="121"/>
      <w:r>
        <w:rPr>
          <w:color w:val="000000"/>
        </w:rPr>
        <w:t>Text S1</w:t>
      </w:r>
      <w:commentRangeEnd w:id="121"/>
      <w:r w:rsidR="006018CB">
        <w:rPr>
          <w:rStyle w:val="CommentReference"/>
        </w:rPr>
        <w:commentReference w:id="121"/>
      </w:r>
      <w:r>
        <w:rPr>
          <w:color w:val="000000"/>
        </w:rPr>
        <w:t>.</w:t>
      </w:r>
    </w:p>
    <w:p w14:paraId="00000063" w14:textId="77777777" w:rsidR="00853667" w:rsidRDefault="00D1629E">
      <w:pPr>
        <w:pStyle w:val="Heading4"/>
        <w:ind w:firstLine="720"/>
      </w:pPr>
      <w:bookmarkStart w:id="122" w:name="bookmark=id.qsh70q" w:colFirst="0" w:colLast="0"/>
      <w:bookmarkEnd w:id="122"/>
      <w:r>
        <w:t>3.3 Influence of hydrography resolution</w:t>
      </w:r>
    </w:p>
    <w:p w14:paraId="00000064" w14:textId="77777777" w:rsidR="00853667" w:rsidRDefault="00D1629E">
      <w:pPr>
        <w:pBdr>
          <w:top w:val="nil"/>
          <w:left w:val="nil"/>
          <w:bottom w:val="nil"/>
          <w:right w:val="nil"/>
          <w:between w:val="nil"/>
        </w:pBdr>
        <w:spacing w:before="120" w:after="0"/>
        <w:rPr>
          <w:color w:val="000000"/>
        </w:rPr>
      </w:pPr>
      <w:r>
        <w:rPr>
          <w:color w:val="000000"/>
        </w:rPr>
        <w:t xml:space="preserve">As alluded to in Section 1.4, much of our ephemeral field data does not fall on the mapped drainage network and instead corresponds to streams too small to be explicitly represented in our hydrography. While our drainage network framework is the highest resolution available, it inevitably has a lower bound on the streams that it can include. To assess 1) how realistic our snapping threshold is, 2) the amount of ephemeral streams we are missing, and 3) whether this matters for our model, we use </w:t>
      </w:r>
      <w:proofErr w:type="spellStart"/>
      <w:r>
        <w:rPr>
          <w:color w:val="000000"/>
        </w:rPr>
        <w:t>Hortonian</w:t>
      </w:r>
      <w:proofErr w:type="spellEnd"/>
      <w:r>
        <w:rPr>
          <w:color w:val="000000"/>
        </w:rPr>
        <w:t xml:space="preserve"> river network scaling (</w:t>
      </w:r>
      <w:r>
        <w:rPr>
          <w:i/>
          <w:color w:val="000000"/>
        </w:rPr>
        <w:t>51</w:t>
      </w:r>
      <w:r>
        <w:rPr>
          <w:color w:val="000000"/>
        </w:rPr>
        <w:t>) to hypothetically extend the ephemeral stream network to best reproduce the observed distribution of the ephemeral field assessment dataset (section 1.4). This approach assumes the following:</w:t>
      </w:r>
    </w:p>
    <w:p w14:paraId="00000065" w14:textId="77777777" w:rsidR="00853667" w:rsidRDefault="00D1629E">
      <w:pPr>
        <w:numPr>
          <w:ilvl w:val="0"/>
          <w:numId w:val="6"/>
        </w:numPr>
      </w:pPr>
      <w:r>
        <w:t>All scaled streams are ephemeral.</w:t>
      </w:r>
    </w:p>
    <w:p w14:paraId="00000066" w14:textId="7CD9AE71" w:rsidR="00853667" w:rsidRDefault="00D1629E">
      <w:pPr>
        <w:numPr>
          <w:ilvl w:val="0"/>
          <w:numId w:val="6"/>
        </w:numPr>
      </w:pPr>
      <w:r>
        <w:t xml:space="preserve">Ephemeral streams aggregated from many CONUS drainage networks will fit a single Horton </w:t>
      </w:r>
      <w:del w:id="123" w:author="Matthew Kotchen" w:date="2023-02-03T15:36:00Z">
        <w:r w:rsidDel="00AD73B4">
          <w:delText>sclaing</w:delText>
        </w:r>
      </w:del>
      <w:ins w:id="124" w:author="Matthew Kotchen" w:date="2023-02-03T15:36:00Z">
        <w:r w:rsidR="00AD73B4">
          <w:t>scaling</w:t>
        </w:r>
      </w:ins>
      <w:r>
        <w:t>. This is valid as Horton laws are a statistical inevitability of stream ordering and do not represent an inherent geomorphic process (</w:t>
      </w:r>
      <w:r>
        <w:rPr>
          <w:i/>
        </w:rPr>
        <w:t>52</w:t>
      </w:r>
      <w:r>
        <w:t>–</w:t>
      </w:r>
      <w:r>
        <w:rPr>
          <w:i/>
        </w:rPr>
        <w:t>54</w:t>
      </w:r>
      <w:r>
        <w:t>), but rather arise from hydrography resolution and channelization definitions. We use a CONUS-scale product with consistent stream ordering, so this is reasonable.</w:t>
      </w:r>
    </w:p>
    <w:p w14:paraId="00000067" w14:textId="77777777" w:rsidR="00853667" w:rsidRDefault="00D1629E">
      <w:pPr>
        <w:numPr>
          <w:ilvl w:val="0"/>
          <w:numId w:val="6"/>
        </w:numPr>
      </w:pPr>
      <w:r>
        <w:t>The section 2 ephemeral field data is representative of the distribution of ephemeral streams across CONUS. Because these data consist of voluntary field assessments, it is very likely an underestimate of ephemeral stream presence. Actual estimates are likely even greater.</w:t>
      </w:r>
    </w:p>
    <w:p w14:paraId="00000068" w14:textId="4AE9EC15" w:rsidR="00853667" w:rsidRDefault="00D1629E">
      <w:pPr>
        <w:pBdr>
          <w:top w:val="nil"/>
          <w:left w:val="nil"/>
          <w:bottom w:val="nil"/>
          <w:right w:val="nil"/>
          <w:between w:val="nil"/>
        </w:pBdr>
        <w:spacing w:before="120" w:after="0"/>
        <w:rPr>
          <w:color w:val="000000"/>
        </w:rPr>
      </w:pPr>
      <w:r>
        <w:rPr>
          <w:color w:val="000000"/>
        </w:rPr>
        <w:t xml:space="preserve">Equation S4 is the Horton law of stream numbers, which is a power-law function relating stream order </w:t>
      </w:r>
      <m:oMath>
        <m:r>
          <w:rPr>
            <w:rFonts w:ascii="Cambria Math" w:eastAsia="Cambria Math" w:hAnsi="Cambria Math" w:cs="Cambria Math"/>
            <w:color w:val="000000"/>
          </w:rPr>
          <m:t>S</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m</m:t>
            </m:r>
          </m:sub>
        </m:sSub>
      </m:oMath>
      <w:r>
        <w:rPr>
          <w:color w:val="000000"/>
        </w:rPr>
        <w:t xml:space="preserve"> to the number of streams in the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th</m:t>
            </m:r>
          </m:sup>
        </m:sSup>
      </m:oMath>
      <w:r>
        <w:rPr>
          <w:color w:val="000000"/>
        </w:rPr>
        <w:t xml:space="preserve"> order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m</m:t>
            </m:r>
          </m:sub>
        </m:sSub>
      </m:oMath>
      <w:r>
        <w:rPr>
          <w:color w:val="000000"/>
        </w:rPr>
        <w:t xml:space="preserve"> (</w:t>
      </w:r>
      <w:r>
        <w:rPr>
          <w:i/>
          <w:color w:val="000000"/>
        </w:rPr>
        <w:t>51</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B</m:t>
            </m:r>
          </m:sub>
        </m:sSub>
      </m:oMath>
      <w:r>
        <w:rPr>
          <w:color w:val="000000"/>
        </w:rPr>
        <w:t xml:space="preserve"> is the Horton ratio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max</m:t>
            </m:r>
          </m:sub>
        </m:sSub>
      </m:oMath>
      <w:r>
        <w:rPr>
          <w:color w:val="000000"/>
        </w:rPr>
        <w:t xml:space="preserve"> is the number of streams in the largest order.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B</m:t>
            </m:r>
          </m:sub>
        </m:sSub>
      </m:oMath>
      <w:r>
        <w:rPr>
          <w:color w:val="000000"/>
        </w:rPr>
        <w:t xml:space="preserve"> is solved via least-squares regression. Equation S4 can be re-expressed as equation S5, where </w:t>
      </w:r>
      <w:r>
        <w:rPr>
          <w:i/>
          <w:color w:val="000000"/>
        </w:rPr>
        <w:t>k</w:t>
      </w:r>
      <w:r>
        <w:rPr>
          <w:color w:val="000000"/>
        </w:rPr>
        <w:t xml:space="preserve"> is the hypothetical ephemeral stream order(s) to</w:t>
      </w:r>
      <w:ins w:id="125" w:author="Matthew Kotchen" w:date="2023-02-03T15:37:00Z">
        <w:r w:rsidR="00AD73B4">
          <w:rPr>
            <w:color w:val="000000"/>
          </w:rPr>
          <w:t>o</w:t>
        </w:r>
      </w:ins>
      <w:r>
        <w:rPr>
          <w:color w:val="000000"/>
        </w:rPr>
        <w:t xml:space="preserve"> small to be included in our hydrography. Our validation data (section 1.4) provides us with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k</m:t>
            </m:r>
          </m:sub>
        </m:sSub>
      </m:oMath>
      <w:r>
        <w:rPr>
          <w:color w:val="000000"/>
        </w:rPr>
        <w:t xml:space="preserve"> (which is, again, likely underestimated), enabling the direct calculation of </w:t>
      </w:r>
      <m:oMath>
        <m:r>
          <w:rPr>
            <w:rFonts w:ascii="Cambria Math" w:eastAsia="Cambria Math" w:hAnsi="Cambria Math" w:cs="Cambria Math"/>
            <w:color w:val="000000"/>
          </w:rPr>
          <m:t>S</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k</m:t>
            </m:r>
          </m:sub>
        </m:sSub>
      </m:oMath>
      <w:r>
        <w:rPr>
          <w:color w:val="000000"/>
        </w:rPr>
        <w:t>.</w:t>
      </w:r>
    </w:p>
    <w:p w14:paraId="00000069" w14:textId="77777777" w:rsidR="00853667" w:rsidRDefault="006204CB">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m</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max</m:t>
              </m:r>
            </m:sub>
          </m:sSub>
          <m:r>
            <w:rPr>
              <w:rFonts w:ascii="Cambria Math" w:eastAsia="Cambria Math" w:hAnsi="Cambria Math" w:cs="Cambria Math"/>
              <w:color w:val="000000"/>
            </w:rPr>
            <m:t>*</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B</m:t>
              </m:r>
            </m:sub>
            <m:sup>
              <m:r>
                <w:rPr>
                  <w:rFonts w:ascii="Cambria Math" w:eastAsia="Cambria Math" w:hAnsi="Cambria Math" w:cs="Cambria Math"/>
                  <w:color w:val="000000"/>
                </w:rPr>
                <m:t>S</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max</m:t>
                  </m:r>
                </m:sub>
              </m:sSub>
              <m:r>
                <w:rPr>
                  <w:rFonts w:ascii="Cambria Math" w:eastAsia="Cambria Math" w:hAnsi="Cambria Math" w:cs="Cambria Math"/>
                  <w:color w:val="000000"/>
                </w:rPr>
                <m:t>-S</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m</m:t>
                  </m:r>
                </m:sub>
              </m:sSub>
            </m:sup>
          </m:sSubSup>
          <m:d>
            <m:dPr>
              <m:ctrlPr>
                <w:rPr>
                  <w:rFonts w:ascii="Cambria Math" w:eastAsia="Cambria Math" w:hAnsi="Cambria Math" w:cs="Cambria Math"/>
                  <w:color w:val="000000"/>
                </w:rPr>
              </m:ctrlPr>
            </m:dPr>
            <m:e>
              <m:r>
                <w:rPr>
                  <w:rFonts w:ascii="Cambria Math" w:eastAsia="Cambria Math" w:hAnsi="Cambria Math" w:cs="Cambria Math"/>
                  <w:color w:val="000000"/>
                </w:rPr>
                <m:t>S4</m:t>
              </m:r>
            </m:e>
          </m:d>
        </m:oMath>
      </m:oMathPara>
    </w:p>
    <w:p w14:paraId="0000006A" w14:textId="77777777" w:rsidR="00853667" w:rsidRDefault="00D1629E">
      <w:pPr>
        <w:jc w:val="center"/>
        <w:rPr>
          <w:rFonts w:ascii="Cambria Math" w:eastAsia="Cambria Math" w:hAnsi="Cambria Math" w:cs="Cambria Math"/>
          <w:color w:val="000000"/>
        </w:rPr>
      </w:pPr>
      <m:oMathPara>
        <m:oMath>
          <m:r>
            <w:rPr>
              <w:rFonts w:ascii="Cambria Math" w:eastAsia="Cambria Math" w:hAnsi="Cambria Math" w:cs="Cambria Math"/>
              <w:color w:val="000000"/>
            </w:rPr>
            <m:t>S</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k</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log</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k</m:t>
                      </m:r>
                    </m:sub>
                  </m:sSub>
                </m:e>
              </m:d>
              <m:r>
                <w:rPr>
                  <w:rFonts w:ascii="Cambria Math" w:eastAsia="Cambria Math" w:hAnsi="Cambria Math" w:cs="Cambria Math"/>
                  <w:color w:val="000000"/>
                </w:rPr>
                <m:t>-log</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max</m:t>
                      </m:r>
                    </m:sub>
                  </m:sSub>
                </m:e>
              </m:d>
              <m:r>
                <w:rPr>
                  <w:rFonts w:ascii="Cambria Math" w:eastAsia="Cambria Math" w:hAnsi="Cambria Math" w:cs="Cambria Math"/>
                  <w:color w:val="000000"/>
                </w:rPr>
                <m:t>-S</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max</m:t>
                  </m:r>
                </m:sub>
              </m:sSub>
              <m:r>
                <w:rPr>
                  <w:rFonts w:ascii="Cambria Math" w:eastAsia="Cambria Math" w:hAnsi="Cambria Math" w:cs="Cambria Math"/>
                  <w:color w:val="000000"/>
                </w:rPr>
                <m:t>log</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B</m:t>
                      </m:r>
                    </m:sub>
                  </m:sSub>
                </m:e>
              </m:d>
            </m:num>
            <m:den>
              <m:r>
                <w:rPr>
                  <w:rFonts w:ascii="Cambria Math" w:eastAsia="Cambria Math" w:hAnsi="Cambria Math" w:cs="Cambria Math"/>
                  <w:color w:val="000000"/>
                </w:rPr>
                <m:t>-log</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B</m:t>
                      </m:r>
                    </m:sub>
                  </m:sSub>
                </m:e>
              </m:d>
            </m:den>
          </m:f>
          <m:d>
            <m:dPr>
              <m:ctrlPr>
                <w:rPr>
                  <w:rFonts w:ascii="Cambria Math" w:eastAsia="Cambria Math" w:hAnsi="Cambria Math" w:cs="Cambria Math"/>
                  <w:color w:val="000000"/>
                </w:rPr>
              </m:ctrlPr>
            </m:dPr>
            <m:e>
              <m:r>
                <w:rPr>
                  <w:rFonts w:ascii="Cambria Math" w:eastAsia="Cambria Math" w:hAnsi="Cambria Math" w:cs="Cambria Math"/>
                  <w:color w:val="000000"/>
                </w:rPr>
                <m:t>S5</m:t>
              </m:r>
            </m:e>
          </m:d>
        </m:oMath>
      </m:oMathPara>
    </w:p>
    <w:p w14:paraId="0000006B" w14:textId="776C8D48" w:rsidR="00853667" w:rsidRDefault="00D1629E">
      <w:pPr>
        <w:pBdr>
          <w:top w:val="nil"/>
          <w:left w:val="nil"/>
          <w:bottom w:val="nil"/>
          <w:right w:val="nil"/>
          <w:between w:val="nil"/>
        </w:pBdr>
        <w:spacing w:before="120" w:after="0"/>
        <w:rPr>
          <w:color w:val="000000"/>
        </w:rPr>
      </w:pPr>
      <w:r>
        <w:rPr>
          <w:color w:val="000000"/>
        </w:rPr>
        <w:t xml:space="preserve">Using equation S5, we find that one additional ephemeral stream order would need to be added to our drainage network to reproduce the field data distribution (Fig. </w:t>
      </w:r>
      <w:commentRangeStart w:id="126"/>
      <w:r>
        <w:rPr>
          <w:color w:val="000000"/>
        </w:rPr>
        <w:t>S8</w:t>
      </w:r>
      <w:commentRangeEnd w:id="126"/>
      <w:r w:rsidR="00A7261A">
        <w:rPr>
          <w:rStyle w:val="CommentReference"/>
        </w:rPr>
        <w:commentReference w:id="126"/>
      </w:r>
      <w:r>
        <w:rPr>
          <w:color w:val="000000"/>
        </w:rPr>
        <w:t>). Given the likely significant omission errors in our field ephemerality data, one additional stream order is a conservative estimate. We also find that 78% of headwater reaches are classified as ephemeral in our model, meaning that the missing stream order flows directly into reaches that are predominately ephemeral. Because of these results (and because streamflow and drainage area generally accumulate downstream), we can safely assume that ou</w:t>
      </w:r>
      <w:ins w:id="127" w:author="Matthew Kotchen" w:date="2023-02-03T15:39:00Z">
        <w:r w:rsidR="00A7261A">
          <w:rPr>
            <w:color w:val="000000"/>
          </w:rPr>
          <w:t>r</w:t>
        </w:r>
      </w:ins>
      <w:del w:id="128" w:author="Matthew Kotchen" w:date="2023-02-03T15:39:00Z">
        <w:r w:rsidDel="00A7261A">
          <w:rPr>
            <w:color w:val="000000"/>
          </w:rPr>
          <w:delText>t</w:delText>
        </w:r>
      </w:del>
      <w:r>
        <w:rPr>
          <w:color w:val="000000"/>
        </w:rPr>
        <w:t xml:space="preserve"> model’s headwater reaches implicitly represent the scaled ephemeral stream order as well, despite not being explicitly mapped in our hydrography.</w:t>
      </w:r>
    </w:p>
    <w:p w14:paraId="0000006C" w14:textId="77777777" w:rsidR="00853667" w:rsidRDefault="00D1629E">
      <w:pPr>
        <w:pBdr>
          <w:top w:val="nil"/>
          <w:left w:val="nil"/>
          <w:bottom w:val="nil"/>
          <w:right w:val="nil"/>
          <w:between w:val="nil"/>
        </w:pBdr>
        <w:spacing w:before="120" w:after="0"/>
        <w:rPr>
          <w:color w:val="000000"/>
        </w:rPr>
      </w:pPr>
      <w:r>
        <w:rPr>
          <w:color w:val="000000"/>
        </w:rPr>
        <w:lastRenderedPageBreak/>
        <w:t xml:space="preserve">Finally, we confirm that our snapping threshold (section 1.4) makes sense according to </w:t>
      </w:r>
      <w:proofErr w:type="spellStart"/>
      <w:r>
        <w:rPr>
          <w:color w:val="000000"/>
        </w:rPr>
        <w:t>Hortonian</w:t>
      </w:r>
      <w:proofErr w:type="spellEnd"/>
      <w:r>
        <w:rPr>
          <w:color w:val="000000"/>
        </w:rPr>
        <w:t xml:space="preserve"> theory. We find that the ephemeral river network most closely matches </w:t>
      </w:r>
      <w:proofErr w:type="spellStart"/>
      <w:r>
        <w:rPr>
          <w:color w:val="000000"/>
        </w:rPr>
        <w:t>Hortonian</w:t>
      </w:r>
      <w:proofErr w:type="spellEnd"/>
      <w:r>
        <w:rPr>
          <w:color w:val="000000"/>
        </w:rPr>
        <w:t xml:space="preserve"> theory with a snapping threshold of 5-15m (Fig. S7). Otherwise, this scaling relationship begins to break down. Taken in aggregate with section 1.4 and Fig. S6, we find a snapping threshold of 10m to be most appropriate for our purposes</w:t>
      </w:r>
      <w:del w:id="129" w:author="Matthew Kotchen" w:date="2023-02-03T15:40:00Z">
        <w:r w:rsidDel="00A7261A">
          <w:rPr>
            <w:color w:val="000000"/>
          </w:rPr>
          <w:delText xml:space="preserve"> here</w:delText>
        </w:r>
      </w:del>
      <w:r>
        <w:rPr>
          <w:color w:val="000000"/>
        </w:rPr>
        <w:t>.</w:t>
      </w:r>
    </w:p>
    <w:p w14:paraId="0000006D" w14:textId="77777777" w:rsidR="00853667" w:rsidRDefault="00D1629E">
      <w:pPr>
        <w:pStyle w:val="Heading3"/>
      </w:pPr>
      <w:bookmarkStart w:id="130" w:name="bookmark=id.3as4poj" w:colFirst="0" w:colLast="0"/>
      <w:bookmarkEnd w:id="130"/>
      <w:r>
        <w:t>4 Estimating ephemeral flow frequency</w:t>
      </w:r>
    </w:p>
    <w:p w14:paraId="0000006E" w14:textId="77777777" w:rsidR="00853667" w:rsidRDefault="00D1629E">
      <w:pPr>
        <w:pStyle w:val="Heading4"/>
        <w:ind w:firstLine="720"/>
      </w:pPr>
      <w:bookmarkStart w:id="131" w:name="bookmark=id.1pxezwc" w:colFirst="0" w:colLast="0"/>
      <w:bookmarkEnd w:id="131"/>
      <w:r>
        <w:t>4.1 Data</w:t>
      </w:r>
    </w:p>
    <w:p w14:paraId="0000006F" w14:textId="77777777" w:rsidR="00853667" w:rsidRDefault="00D1629E">
      <w:pPr>
        <w:pBdr>
          <w:top w:val="nil"/>
          <w:left w:val="nil"/>
          <w:bottom w:val="nil"/>
          <w:right w:val="nil"/>
          <w:between w:val="nil"/>
        </w:pBdr>
        <w:spacing w:before="120" w:after="0"/>
        <w:rPr>
          <w:color w:val="000000"/>
        </w:rPr>
      </w:pPr>
      <w:r>
        <w:rPr>
          <w:color w:val="000000"/>
        </w:rPr>
        <w:t>We estimate the basin-average flow frequency of ephemeral streams via the mean annual number of days per year that they flow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equation S3). We do this using mean annual, basin-averaged runoff data measured at streamgauges (</w:t>
      </w:r>
      <w:r>
        <w:rPr>
          <w:i/>
          <w:color w:val="000000"/>
        </w:rPr>
        <w:t>20</w:t>
      </w:r>
      <w:r>
        <w:rPr>
          <w:color w:val="000000"/>
        </w:rPr>
        <w:t>) and daily gridded precipitation for 1980-2006 (</w:t>
      </w:r>
      <w:r>
        <w:rPr>
          <w:i/>
          <w:color w:val="000000"/>
        </w:rPr>
        <w:t>21</w:t>
      </w:r>
      <w:r>
        <w:rPr>
          <w:color w:val="000000"/>
        </w:rPr>
        <w:t>). The model is purposefully simple but globally scalable (Fig. 2b).</w:t>
      </w:r>
    </w:p>
    <w:p w14:paraId="00000070" w14:textId="3D0C0800" w:rsidR="00853667" w:rsidRDefault="00D1629E">
      <w:pPr>
        <w:pBdr>
          <w:top w:val="nil"/>
          <w:left w:val="nil"/>
          <w:bottom w:val="nil"/>
          <w:right w:val="nil"/>
          <w:between w:val="nil"/>
        </w:pBdr>
        <w:spacing w:before="120" w:after="0"/>
        <w:rPr>
          <w:color w:val="000000"/>
        </w:rPr>
      </w:pPr>
      <w:r>
        <w:rPr>
          <w:color w:val="000000"/>
        </w:rPr>
        <w:t xml:space="preserve">We use field data only to determine an operational runoff threshold, as well to verify the model’s performance. Note that field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data is relatively uncommon and measured using different sensor techniques (</w:t>
      </w:r>
      <w:proofErr w:type="spellStart"/>
      <w:r>
        <w:rPr>
          <w:color w:val="000000"/>
        </w:rPr>
        <w:t>streamgauges</w:t>
      </w:r>
      <w:proofErr w:type="spellEnd"/>
      <w:r>
        <w:rPr>
          <w:color w:val="000000"/>
        </w:rPr>
        <w:t>, temporary flumes, and electrical resistance sen</w:t>
      </w:r>
      <w:ins w:id="132" w:author="Matthew Kotchen [2]" w:date="2023-02-03T16:05:00Z">
        <w:r w:rsidR="004103EC">
          <w:rPr>
            <w:color w:val="000000"/>
          </w:rPr>
          <w:t>s</w:t>
        </w:r>
      </w:ins>
      <w:r>
        <w:rPr>
          <w:color w:val="000000"/>
        </w:rPr>
        <w:t>ors). To our knowledge, we use all existing field data (</w:t>
      </w:r>
      <w:r>
        <w:rPr>
          <w:i/>
          <w:color w:val="000000"/>
        </w:rPr>
        <w:t>55</w:t>
      </w:r>
      <w:r>
        <w:rPr>
          <w:color w:val="000000"/>
        </w:rPr>
        <w:t>–</w:t>
      </w:r>
      <w:r>
        <w:rPr>
          <w:i/>
          <w:color w:val="000000"/>
        </w:rPr>
        <w:t>62</w:t>
      </w:r>
      <w:r>
        <w:rPr>
          <w:color w:val="000000"/>
        </w:rPr>
        <w:t xml:space="preserve">) that provides sufficient information to calculate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(Table S4). To get all data in a uniform format, we calculate mean annual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at each sensor (if applicable), and then take the catchment average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across the sensed streams (again, if applicable). </w:t>
      </w:r>
      <w:commentRangeStart w:id="133"/>
      <w:r>
        <w:rPr>
          <w:color w:val="000000"/>
        </w:rPr>
        <w:t>This averaging was not done in catchments with insufficient data and therefore significant uncertainties exist in many of these estimates</w:t>
      </w:r>
      <w:commentRangeEnd w:id="133"/>
      <w:r w:rsidR="004103EC">
        <w:rPr>
          <w:rStyle w:val="CommentReference"/>
        </w:rPr>
        <w:commentReference w:id="133"/>
      </w:r>
      <w:r>
        <w:rPr>
          <w:color w:val="000000"/>
        </w:rPr>
        <w:t>.</w:t>
      </w:r>
    </w:p>
    <w:p w14:paraId="00000071" w14:textId="77777777" w:rsidR="00853667" w:rsidRDefault="00D1629E">
      <w:pPr>
        <w:pBdr>
          <w:top w:val="nil"/>
          <w:left w:val="nil"/>
          <w:bottom w:val="nil"/>
          <w:right w:val="nil"/>
          <w:between w:val="nil"/>
        </w:pBdr>
        <w:spacing w:before="120" w:after="0"/>
        <w:rPr>
          <w:color w:val="000000"/>
        </w:rPr>
      </w:pPr>
      <w:r>
        <w:rPr>
          <w:color w:val="000000"/>
        </w:rPr>
        <w:t xml:space="preserve">Length of the </w:t>
      </w:r>
      <w:proofErr w:type="spellStart"/>
      <w:r>
        <w:rPr>
          <w:color w:val="000000"/>
        </w:rPr>
        <w:t>timeseries</w:t>
      </w:r>
      <w:proofErr w:type="spellEnd"/>
      <w:r>
        <w:rPr>
          <w:color w:val="000000"/>
        </w:rPr>
        <w:t xml:space="preserve"> varies significantly, from approximately 1/3 of a year (</w:t>
      </w:r>
      <w:r>
        <w:rPr>
          <w:i/>
          <w:color w:val="000000"/>
        </w:rPr>
        <w:t>62</w:t>
      </w:r>
      <w:r>
        <w:rPr>
          <w:color w:val="000000"/>
        </w:rPr>
        <w:t>) to 45 years of sub-daily data in the Walnut Gulch Experimental Watershed in Arizona (</w:t>
      </w:r>
      <w:r>
        <w:rPr>
          <w:i/>
          <w:color w:val="000000"/>
        </w:rPr>
        <w:t>59</w:t>
      </w:r>
      <w:r>
        <w:rPr>
          <w:color w:val="000000"/>
        </w:rPr>
        <w:t>). Data from (</w:t>
      </w:r>
      <w:r>
        <w:rPr>
          <w:i/>
          <w:color w:val="000000"/>
        </w:rPr>
        <w:t>62</w:t>
      </w:r>
      <w:r>
        <w:rPr>
          <w:color w:val="000000"/>
        </w:rPr>
        <w:t xml:space="preserve">) exist for three sites within a catchment in Ontario that do not flow into the United States. However, they are located approximately 15 km from one of our model basins that does flow into the U.S. (Fig. 3) and so we use that basin for verification. Additionally, that data is only for 1/3 of the year (approximately July to October). To obtain a mean annual estimate, we assumed the frequency of flow was the same year round, i.e. we tripled the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measured in their study. Likewise, (</w:t>
      </w:r>
      <w:r>
        <w:rPr>
          <w:i/>
          <w:color w:val="000000"/>
        </w:rPr>
        <w:t>56</w:t>
      </w:r>
      <w:r>
        <w:rPr>
          <w:color w:val="000000"/>
        </w:rPr>
        <w:t>) only assessed their streams for the latter half of a year, though reports indicate that flow generally occurs only 1-2 times in the remaining months (</w:t>
      </w:r>
      <w:r>
        <w:rPr>
          <w:i/>
          <w:color w:val="000000"/>
        </w:rPr>
        <w:t>63</w:t>
      </w:r>
      <w:r>
        <w:rPr>
          <w:color w:val="000000"/>
        </w:rPr>
        <w:t>), so we added that to the calculation. Finally, one site (</w:t>
      </w:r>
      <w:r>
        <w:rPr>
          <w:i/>
          <w:color w:val="000000"/>
        </w:rPr>
        <w:t>55</w:t>
      </w:r>
      <w:r>
        <w:rPr>
          <w:color w:val="000000"/>
        </w:rPr>
        <w:t>) includes an intermittent main stem where the flow was measured, however the rest of the drainage system is ephemeral (</w:t>
      </w:r>
      <w:r>
        <w:rPr>
          <w:i/>
          <w:color w:val="000000"/>
        </w:rPr>
        <w:t>55</w:t>
      </w:r>
      <w:r>
        <w:rPr>
          <w:color w:val="000000"/>
        </w:rPr>
        <w:t>).</w:t>
      </w:r>
    </w:p>
    <w:p w14:paraId="00000072" w14:textId="77777777" w:rsidR="00853667" w:rsidRDefault="00D1629E">
      <w:pPr>
        <w:pStyle w:val="Heading4"/>
        <w:ind w:firstLine="720"/>
      </w:pPr>
      <w:bookmarkStart w:id="134" w:name="bookmark=id.49x2ik5" w:colFirst="0" w:colLast="0"/>
      <w:bookmarkEnd w:id="134"/>
      <w:r>
        <w:t>4.2 Model</w:t>
      </w:r>
    </w:p>
    <w:p w14:paraId="00000073" w14:textId="77777777" w:rsidR="00853667" w:rsidRDefault="00D1629E">
      <w:pPr>
        <w:pBdr>
          <w:top w:val="nil"/>
          <w:left w:val="nil"/>
          <w:bottom w:val="nil"/>
          <w:right w:val="nil"/>
          <w:between w:val="nil"/>
        </w:pBdr>
        <w:spacing w:before="120" w:after="0"/>
        <w:rPr>
          <w:color w:val="000000"/>
        </w:rPr>
      </w:pPr>
      <w:r>
        <w:rPr>
          <w:color w:val="000000"/>
        </w:rPr>
        <w:t xml:space="preserve">Traditionally, streams are viewed as a </w:t>
      </w:r>
      <w:proofErr w:type="spellStart"/>
      <w:r>
        <w:rPr>
          <w:color w:val="000000"/>
        </w:rPr>
        <w:t>surifical</w:t>
      </w:r>
      <w:proofErr w:type="spellEnd"/>
      <w:r>
        <w:rPr>
          <w:color w:val="000000"/>
        </w:rPr>
        <w:t xml:space="preserve"> expression of groundwater (</w:t>
      </w:r>
      <w:r>
        <w:rPr>
          <w:i/>
          <w:color w:val="000000"/>
        </w:rPr>
        <w:t>64</w:t>
      </w:r>
      <w:r>
        <w:rPr>
          <w:color w:val="000000"/>
        </w:rPr>
        <w:t>). However, by definition ephemeral streams expand beyond the boundary of the surface extent of groundwater (</w:t>
      </w:r>
      <w:r>
        <w:rPr>
          <w:i/>
          <w:color w:val="000000"/>
        </w:rPr>
        <w:t>65</w:t>
      </w:r>
      <w:r>
        <w:rPr>
          <w:color w:val="000000"/>
        </w:rPr>
        <w:t xml:space="preserve">). Because they have no groundwater component,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is purely controlled by surface runoff and interflow. This assumption significantly simplifies our modeling and enables the calculation of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solely via surface runoff generation.</w:t>
      </w:r>
    </w:p>
    <w:p w14:paraId="00000074" w14:textId="77777777" w:rsidR="00853667" w:rsidRDefault="00D1629E">
      <w:pPr>
        <w:pBdr>
          <w:top w:val="nil"/>
          <w:left w:val="nil"/>
          <w:bottom w:val="nil"/>
          <w:right w:val="nil"/>
          <w:between w:val="nil"/>
        </w:pBdr>
        <w:spacing w:before="120" w:after="0"/>
        <w:rPr>
          <w:color w:val="000000"/>
        </w:rPr>
      </w:pPr>
      <w:r>
        <w:rPr>
          <w:color w:val="000000"/>
        </w:rPr>
        <w:t xml:space="preserve">In that context, we first calculate a mean annual basin runoff ratio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oMath>
      <w:r>
        <w:rPr>
          <w:color w:val="000000"/>
        </w:rPr>
        <w:t xml:space="preserve"> to convert precipitation </w:t>
      </w:r>
      <w:r>
        <w:rPr>
          <w:i/>
          <w:color w:val="000000"/>
        </w:rPr>
        <w:t>P</w:t>
      </w:r>
      <w:r>
        <w:rPr>
          <w:color w:val="000000"/>
        </w:rPr>
        <w:t xml:space="preserve"> to stream runoff </w:t>
      </w:r>
      <w:proofErr w:type="spellStart"/>
      <w:r>
        <w:rPr>
          <w:i/>
          <w:color w:val="000000"/>
        </w:rPr>
        <w:t>i</w:t>
      </w:r>
      <w:proofErr w:type="spellEnd"/>
      <w:r>
        <w:rPr>
          <w:color w:val="000000"/>
        </w:rPr>
        <w:t xml:space="preserve"> and vice versa. The runoff ratio (equation S6) reflects the proportion of rainfall on the basin that winds up as stream runoff, where the implicit losses are via groundwater recharge </w:t>
      </w:r>
      <w:r>
        <w:rPr>
          <w:color w:val="000000"/>
        </w:rPr>
        <w:lastRenderedPageBreak/>
        <w:t xml:space="preserve">and evapotranspiration. Using a mean annual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oMath>
      <w:r>
        <w:rPr>
          <w:color w:val="000000"/>
        </w:rPr>
        <w:t xml:space="preserve"> also implicitly accounts for snowmelt runoff in winte</w:t>
      </w:r>
      <w:commentRangeStart w:id="135"/>
      <w:r>
        <w:rPr>
          <w:color w:val="000000"/>
        </w:rPr>
        <w:t>r.</w:t>
      </w:r>
      <w:commentRangeEnd w:id="135"/>
      <w:r w:rsidR="004103EC">
        <w:rPr>
          <w:rStyle w:val="CommentReference"/>
        </w:rPr>
        <w:commentReference w:id="135"/>
      </w:r>
    </w:p>
    <w:p w14:paraId="00000075" w14:textId="77777777" w:rsidR="00853667" w:rsidRDefault="006204CB">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i</m:t>
              </m:r>
            </m:num>
            <m:den>
              <m:r>
                <w:rPr>
                  <w:rFonts w:ascii="Cambria Math" w:eastAsia="Cambria Math" w:hAnsi="Cambria Math" w:cs="Cambria Math"/>
                  <w:color w:val="000000"/>
                </w:rPr>
                <m:t>P</m:t>
              </m:r>
            </m:den>
          </m:f>
          <m:d>
            <m:dPr>
              <m:ctrlPr>
                <w:rPr>
                  <w:rFonts w:ascii="Cambria Math" w:eastAsia="Cambria Math" w:hAnsi="Cambria Math" w:cs="Cambria Math"/>
                  <w:color w:val="000000"/>
                </w:rPr>
              </m:ctrlPr>
            </m:dPr>
            <m:e>
              <m:r>
                <w:rPr>
                  <w:rFonts w:ascii="Cambria Math" w:eastAsia="Cambria Math" w:hAnsi="Cambria Math" w:cs="Cambria Math"/>
                  <w:color w:val="000000"/>
                </w:rPr>
                <m:t>S6</m:t>
              </m:r>
            </m:e>
          </m:d>
        </m:oMath>
      </m:oMathPara>
    </w:p>
    <w:p w14:paraId="00000076" w14:textId="77777777" w:rsidR="00853667" w:rsidRDefault="00D1629E">
      <w:pPr>
        <w:pBdr>
          <w:top w:val="nil"/>
          <w:left w:val="nil"/>
          <w:bottom w:val="nil"/>
          <w:right w:val="nil"/>
          <w:between w:val="nil"/>
        </w:pBdr>
        <w:spacing w:before="120" w:after="0"/>
        <w:rPr>
          <w:color w:val="000000"/>
        </w:rPr>
      </w:pPr>
      <w:r>
        <w:rPr>
          <w:color w:val="000000"/>
        </w:rPr>
        <w:t xml:space="preserve">We convert daily precipitation depth to daily, basin-averaged stream runoff depth using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oMath>
      <w:r>
        <w:rPr>
          <w:color w:val="000000"/>
        </w:rPr>
        <w:t xml:space="preserve">. Per equation S3, streamflow occurs when daily runoff exceeds some operational runoff threshold. We tally all days when flow occurs over the 27 years and calculate a mean annual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which is mapped in Fig. 3a. For a handful of basins on the Mexican/Canadian borders, there are no USGS gauges and no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oMath>
      <w:r>
        <w:rPr>
          <w:color w:val="000000"/>
        </w:rPr>
        <w:t xml:space="preserve"> data. We use the mean annual runoff values from adjacent basins (the “closest” as assessed visually) and assume it holds constant in these basins. We perform a sensitivity test of the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oMath>
      <w:r>
        <w:rPr>
          <w:color w:val="000000"/>
        </w:rPr>
        <w:t xml:space="preserve"> data, as it is biased towards USGS streamgauges and larger rivers. For this test, we use equation S3 and run the model under the four scenarios detailed in </w:t>
      </w:r>
      <w:commentRangeStart w:id="136"/>
      <w:r>
        <w:rPr>
          <w:color w:val="000000"/>
        </w:rPr>
        <w:t>Table S5</w:t>
      </w:r>
      <w:commentRangeEnd w:id="136"/>
      <w:r w:rsidR="00BA362D">
        <w:rPr>
          <w:rStyle w:val="CommentReference"/>
        </w:rPr>
        <w:commentReference w:id="136"/>
      </w:r>
      <w:r>
        <w:rPr>
          <w:color w:val="000000"/>
        </w:rPr>
        <w:t>. At the basin-scale, results change only slightly (Fig. S10).</w:t>
      </w:r>
    </w:p>
    <w:p w14:paraId="00000077" w14:textId="77777777" w:rsidR="00853667" w:rsidRDefault="00D1629E">
      <w:pPr>
        <w:pBdr>
          <w:top w:val="nil"/>
          <w:left w:val="nil"/>
          <w:bottom w:val="nil"/>
          <w:right w:val="nil"/>
          <w:between w:val="nil"/>
        </w:pBdr>
        <w:spacing w:before="120" w:after="0"/>
        <w:rPr>
          <w:color w:val="000000"/>
        </w:rPr>
      </w:pPr>
      <w:r>
        <w:rPr>
          <w:color w:val="000000"/>
        </w:rPr>
        <w:t>We also parameterize watershed ‘memory’: a bulk parameter representing all delayed runoff to the drainage network. More practically, the memory parameter keeps streams ‘turned on’ for a number of days following a day identified as flowing. Memory parameter assignment was guided by a recent analysis (</w:t>
      </w:r>
      <w:r>
        <w:rPr>
          <w:i/>
          <w:color w:val="000000"/>
        </w:rPr>
        <w:t>66</w:t>
      </w:r>
      <w:r>
        <w:rPr>
          <w:color w:val="000000"/>
        </w:rPr>
        <w:t>), which calculated the streamflow memory of rain events for 671 watersheds in CONUS, including many with groundwater influence. They found a median memory of approximately 4 days, which is used here.</w:t>
      </w:r>
    </w:p>
    <w:p w14:paraId="00000078" w14:textId="77777777" w:rsidR="00853667" w:rsidRDefault="00D1629E">
      <w:pPr>
        <w:pBdr>
          <w:top w:val="nil"/>
          <w:left w:val="nil"/>
          <w:bottom w:val="nil"/>
          <w:right w:val="nil"/>
          <w:between w:val="nil"/>
        </w:pBdr>
        <w:spacing w:before="120" w:after="0"/>
        <w:rPr>
          <w:color w:val="000000"/>
        </w:rPr>
      </w:pPr>
      <w:r>
        <w:rPr>
          <w:color w:val="000000"/>
        </w:rPr>
        <w:t xml:space="preserve">The operational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min</m:t>
            </m:r>
          </m:sub>
        </m:sSub>
      </m:oMath>
      <w:r>
        <w:rPr>
          <w:color w:val="000000"/>
        </w:rPr>
        <w:t xml:space="preserve"> is determined using the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field data (section 4.1) as, to our knowledge, there is no theoretical consensus on what runoff depth defines a flowing stream. Thus, the operational definition of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min</m:t>
            </m:r>
          </m:sub>
        </m:sSub>
      </m:oMath>
      <w:r>
        <w:rPr>
          <w:color w:val="000000"/>
        </w:rPr>
        <w:t xml:space="preserve"> may change</w:t>
      </w:r>
      <w:del w:id="137" w:author="Matthew Kotchen [4]" w:date="2023-02-03T16:14:00Z">
        <w:r w:rsidDel="00BA362D">
          <w:rPr>
            <w:color w:val="000000"/>
          </w:rPr>
          <w:delText xml:space="preserve"> change</w:delText>
        </w:r>
      </w:del>
      <w:r>
        <w:rPr>
          <w:color w:val="000000"/>
        </w:rPr>
        <w:t xml:space="preserve"> with new additional field measurements of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We use the coefficient of determination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r>
              <w:rPr>
                <w:rFonts w:ascii="Cambria Math" w:eastAsia="Cambria Math" w:hAnsi="Cambria Math" w:cs="Cambria Math"/>
                <w:color w:val="000000"/>
              </w:rPr>
              <m:t>2</m:t>
            </m:r>
          </m:sup>
        </m:sSup>
      </m:oMath>
      <w:r>
        <w:rPr>
          <w:color w:val="000000"/>
        </w:rPr>
        <w:t>, the mean absolute error (</w:t>
      </w:r>
      <w:r>
        <w:rPr>
          <w:i/>
          <w:color w:val="000000"/>
        </w:rPr>
        <w:t>MAE</w:t>
      </w:r>
      <w:r>
        <w:rPr>
          <w:color w:val="000000"/>
        </w:rPr>
        <w:t>) and the root mean square error (</w:t>
      </w:r>
      <w:r>
        <w:rPr>
          <w:i/>
          <w:color w:val="000000"/>
        </w:rPr>
        <w:t>RMSE</w:t>
      </w:r>
      <w:r>
        <w:rPr>
          <w:color w:val="000000"/>
        </w:rPr>
        <w:t xml:space="preserve">) to determine the best performing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min</m:t>
            </m:r>
          </m:sub>
        </m:sSub>
      </m:oMath>
      <w:r>
        <w:rPr>
          <w:color w:val="000000"/>
        </w:rPr>
        <w:t xml:space="preserve"> of approximately 2.5 mm/day (Fig. 3b, Fig. </w:t>
      </w:r>
      <w:commentRangeStart w:id="138"/>
      <w:r>
        <w:rPr>
          <w:color w:val="000000"/>
        </w:rPr>
        <w:t>S9</w:t>
      </w:r>
      <w:commentRangeEnd w:id="138"/>
      <w:r w:rsidR="00BA362D">
        <w:rPr>
          <w:rStyle w:val="CommentReference"/>
        </w:rPr>
        <w:commentReference w:id="138"/>
      </w:r>
      <w:r>
        <w:rPr>
          <w:color w:val="000000"/>
        </w:rPr>
        <w:t>).</w:t>
      </w:r>
    </w:p>
    <w:p w14:paraId="00000079" w14:textId="77777777" w:rsidR="00853667" w:rsidRDefault="00D1629E">
      <w:pPr>
        <w:pStyle w:val="Heading4"/>
        <w:ind w:firstLine="720"/>
      </w:pPr>
      <w:bookmarkStart w:id="139" w:name="bookmark=id.2p2csry" w:colFirst="0" w:colLast="0"/>
      <w:bookmarkEnd w:id="139"/>
      <w:r>
        <w:t>4.3 Verification</w:t>
      </w:r>
    </w:p>
    <w:p w14:paraId="0000007A" w14:textId="696C8BAC" w:rsidR="00853667" w:rsidRDefault="00D1629E">
      <w:pPr>
        <w:pBdr>
          <w:top w:val="nil"/>
          <w:left w:val="nil"/>
          <w:bottom w:val="nil"/>
          <w:right w:val="nil"/>
          <w:between w:val="nil"/>
        </w:pBdr>
        <w:spacing w:before="120" w:after="0"/>
        <w:rPr>
          <w:color w:val="000000"/>
        </w:rPr>
      </w:pPr>
      <w:r>
        <w:rPr>
          <w:color w:val="000000"/>
        </w:rPr>
        <w:t>We verify the model against existing field measurements of eph</w:t>
      </w:r>
      <w:bookmarkStart w:id="140" w:name="_GoBack"/>
      <w:bookmarkEnd w:id="140"/>
      <w:r>
        <w:rPr>
          <w:color w:val="000000"/>
        </w:rPr>
        <w:t>emeral flow frequency (</w:t>
      </w:r>
      <w:commentRangeStart w:id="141"/>
      <w:r>
        <w:rPr>
          <w:color w:val="000000"/>
        </w:rPr>
        <w:t>Text S1</w:t>
      </w:r>
      <w:commentRangeEnd w:id="141"/>
      <w:r w:rsidR="00BA362D">
        <w:rPr>
          <w:rStyle w:val="CommentReference"/>
        </w:rPr>
        <w:commentReference w:id="141"/>
      </w:r>
      <w:r>
        <w:rPr>
          <w:color w:val="000000"/>
        </w:rPr>
        <w:t xml:space="preserve">, </w:t>
      </w:r>
      <w:commentRangeStart w:id="142"/>
      <w:r>
        <w:rPr>
          <w:color w:val="000000"/>
        </w:rPr>
        <w:t>Fig. 2b</w:t>
      </w:r>
      <w:commentRangeEnd w:id="142"/>
      <w:r w:rsidR="00BA362D">
        <w:rPr>
          <w:rStyle w:val="CommentReference"/>
        </w:rPr>
        <w:commentReference w:id="142"/>
      </w:r>
      <w:r>
        <w:rPr>
          <w:color w:val="000000"/>
        </w:rPr>
        <w:t>). We express uncertainty in the average estimate as 1 standard error (SE) of the regression between predicted and observed. We stress that</w:t>
      </w:r>
      <w:ins w:id="143" w:author="Matthew Kotchen [5]" w:date="2023-02-03T16:16:00Z">
        <w:r w:rsidR="00BA362D">
          <w:rPr>
            <w:color w:val="000000"/>
          </w:rPr>
          <w:t>,</w:t>
        </w:r>
      </w:ins>
      <w:del w:id="144" w:author="Matthew Kotchen [5]" w:date="2023-02-03T16:16:00Z">
        <w:r w:rsidDel="00BA362D">
          <w:rPr>
            <w:color w:val="000000"/>
          </w:rPr>
          <w:delText>.</w:delText>
        </w:r>
      </w:del>
      <w:r>
        <w:rPr>
          <w:color w:val="000000"/>
        </w:rPr>
        <w:t xml:space="preserve"> because of the limited available data on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and the necessary calibration of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min</m:t>
            </m:r>
          </m:sub>
        </m:sSub>
      </m:oMath>
      <w:r>
        <w:rPr>
          <w:color w:val="000000"/>
        </w:rPr>
        <w:t xml:space="preserve">, we refer to this as a model verification: all we can do is confirm that the model is reasonably realistic. We leave model refinement and constraining field-measured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to future work.</w:t>
      </w:r>
    </w:p>
    <w:p w14:paraId="0000007B" w14:textId="77777777" w:rsidR="00853667" w:rsidRDefault="00D1629E">
      <w:pPr>
        <w:pStyle w:val="Heading2"/>
      </w:pPr>
      <w:bookmarkStart w:id="145" w:name="bookmark=id.147n2zr" w:colFirst="0" w:colLast="0"/>
      <w:bookmarkEnd w:id="145"/>
      <w:r>
        <w:t>Text S1: Model performance</w:t>
      </w:r>
    </w:p>
    <w:p w14:paraId="0000007C" w14:textId="77777777" w:rsidR="00853667" w:rsidRDefault="00D1629E">
      <w:pPr>
        <w:pStyle w:val="Heading3"/>
      </w:pPr>
      <w:bookmarkStart w:id="146" w:name="bookmark=id.3o7alnk" w:colFirst="0" w:colLast="0"/>
      <w:bookmarkEnd w:id="146"/>
      <w:r>
        <w:t>Discharge model performance</w:t>
      </w:r>
    </w:p>
    <w:p w14:paraId="0000007D" w14:textId="77777777" w:rsidR="00853667" w:rsidRDefault="00D1629E">
      <w:pPr>
        <w:pBdr>
          <w:top w:val="nil"/>
          <w:left w:val="nil"/>
          <w:bottom w:val="nil"/>
          <w:right w:val="nil"/>
          <w:between w:val="nil"/>
        </w:pBdr>
        <w:spacing w:before="120" w:after="0"/>
        <w:rPr>
          <w:color w:val="000000"/>
        </w:rPr>
      </w:pPr>
      <w:r>
        <w:rPr>
          <w:color w:val="000000"/>
        </w:rPr>
        <w:t>The discharge model accurately captures mean annual discharges for 1970-2018 across both perennial and non-perennial streams (Fig. S1). This performance is similar to another discharge model used to map global river intermittency (</w:t>
      </w:r>
      <w:r>
        <w:rPr>
          <w:i/>
          <w:color w:val="000000"/>
        </w:rPr>
        <w:t>10</w:t>
      </w:r>
      <w:r>
        <w:rPr>
          <w:color w:val="000000"/>
        </w:rPr>
        <w:t>).</w:t>
      </w:r>
    </w:p>
    <w:p w14:paraId="0000007E" w14:textId="77777777" w:rsidR="00853667" w:rsidRDefault="00D1629E">
      <w:pPr>
        <w:pStyle w:val="Heading3"/>
      </w:pPr>
      <w:bookmarkStart w:id="147" w:name="bookmark=id.23ckvvd" w:colFirst="0" w:colLast="0"/>
      <w:bookmarkEnd w:id="147"/>
      <w:r>
        <w:lastRenderedPageBreak/>
        <w:t>Classification performance</w:t>
      </w:r>
    </w:p>
    <w:p w14:paraId="0000007F" w14:textId="77777777" w:rsidR="00853667" w:rsidRDefault="00D1629E">
      <w:pPr>
        <w:pBdr>
          <w:top w:val="nil"/>
          <w:left w:val="nil"/>
          <w:bottom w:val="nil"/>
          <w:right w:val="nil"/>
          <w:between w:val="nil"/>
        </w:pBdr>
        <w:spacing w:before="120" w:after="0"/>
        <w:rPr>
          <w:color w:val="000000"/>
        </w:rPr>
      </w:pPr>
      <w:r>
        <w:rPr>
          <w:color w:val="000000"/>
        </w:rPr>
        <w:t xml:space="preserve">Ephemeral mapping performance varies across the United States. Regional average </w:t>
      </w:r>
      <w:r>
        <w:rPr>
          <w:i/>
          <w:color w:val="000000"/>
        </w:rPr>
        <w:t>TSS</w:t>
      </w:r>
      <w:r>
        <w:rPr>
          <w:color w:val="000000"/>
        </w:rPr>
        <w:t xml:space="preserve"> is 0.7 (Fig. S2a), average regional accuracy is 85% (Fig. S1a), average regional sensitivity is 86% (Fig. S3a) and average regional specificity was 84% (Fig. S3b). Performance is best in the northeastern U.S. and western U.S. (average </w:t>
      </w:r>
      <w:r>
        <w:rPr>
          <w:i/>
          <w:color w:val="000000"/>
        </w:rPr>
        <w:t>TSS</w:t>
      </w:r>
      <w:r>
        <w:rPr>
          <w:color w:val="000000"/>
        </w:rPr>
        <w:t xml:space="preserve"> of 0.85), while performance was worse in the Midwest and Great Plains (average </w:t>
      </w:r>
      <w:r>
        <w:rPr>
          <w:i/>
          <w:color w:val="000000"/>
        </w:rPr>
        <w:t>TSS</w:t>
      </w:r>
      <w:r>
        <w:rPr>
          <w:color w:val="000000"/>
        </w:rPr>
        <w:t xml:space="preserve"> of 0.43). </w:t>
      </w:r>
      <w:sdt>
        <w:sdtPr>
          <w:tag w:val="goog_rdk_11"/>
          <w:id w:val="730264727"/>
        </w:sdtPr>
        <w:sdtContent>
          <w:del w:id="148" w:author="Craig Brinkerhoff" w:date="2023-01-31T16:59:00Z">
            <w:r>
              <w:rPr>
                <w:color w:val="000000"/>
              </w:rPr>
              <w:delText>Specificity is uniformly strong across CONUS (Fig. S3b) but sensitivity is poor throughout the Great Plains and the western Gulf Coast (Fig. S2a)</w:delText>
            </w:r>
          </w:del>
        </w:sdtContent>
      </w:sdt>
      <w:r>
        <w:rPr>
          <w:color w:val="000000"/>
        </w:rPr>
        <w:t>. Overall, we outperform the only existing continental-scale ephemeral stream map (</w:t>
      </w:r>
      <w:r>
        <w:rPr>
          <w:i/>
          <w:color w:val="000000"/>
        </w:rPr>
        <w:t>14</w:t>
      </w:r>
      <w:r>
        <w:rPr>
          <w:color w:val="000000"/>
        </w:rPr>
        <w:t xml:space="preserve">), which reported a CONUS </w:t>
      </w:r>
      <w:r>
        <w:rPr>
          <w:i/>
          <w:color w:val="000000"/>
        </w:rPr>
        <w:t>TSS</w:t>
      </w:r>
      <w:r>
        <w:rPr>
          <w:color w:val="000000"/>
        </w:rPr>
        <w:t xml:space="preserve"> of 0.45, sensitivity of 63%, and specificity of 83%.</w:t>
      </w:r>
    </w:p>
    <w:p w14:paraId="00000080" w14:textId="77777777" w:rsidR="00853667" w:rsidRDefault="00D1629E">
      <w:pPr>
        <w:pStyle w:val="Heading3"/>
      </w:pPr>
      <w:bookmarkStart w:id="149" w:name="bookmark=id.ihv636" w:colFirst="0" w:colLast="0"/>
      <w:bookmarkEnd w:id="149"/>
      <w:r>
        <w:t>Field-scale performance in an experimental catchment</w:t>
      </w:r>
    </w:p>
    <w:p w14:paraId="00000081" w14:textId="77777777" w:rsidR="00853667" w:rsidRDefault="00D1629E">
      <w:pPr>
        <w:pBdr>
          <w:top w:val="nil"/>
          <w:left w:val="nil"/>
          <w:bottom w:val="nil"/>
          <w:right w:val="nil"/>
          <w:between w:val="nil"/>
        </w:pBdr>
        <w:spacing w:before="120" w:after="0"/>
        <w:rPr>
          <w:color w:val="000000"/>
        </w:rPr>
      </w:pPr>
      <w:r>
        <w:rPr>
          <w:color w:val="000000"/>
        </w:rPr>
        <w:t xml:space="preserve">The Walnut Gulch experimental watershed in Arizona is home to one of the longest continuous ephemeral </w:t>
      </w:r>
      <w:proofErr w:type="spellStart"/>
      <w:r>
        <w:rPr>
          <w:color w:val="000000"/>
        </w:rPr>
        <w:t>streamgauge</w:t>
      </w:r>
      <w:proofErr w:type="spellEnd"/>
      <w:r>
        <w:rPr>
          <w:color w:val="000000"/>
        </w:rPr>
        <w:t xml:space="preserve"> records in the world and features a nested gauging scheme that enables whole-watershed studies for arid hydrology (</w:t>
      </w:r>
      <w:r>
        <w:rPr>
          <w:i/>
          <w:color w:val="000000"/>
        </w:rPr>
        <w:t>59</w:t>
      </w:r>
      <w:r>
        <w:rPr>
          <w:color w:val="000000"/>
        </w:rPr>
        <w:t>). The entire watershed drainage network is ephemeral. Here, we verify that our model 1) reproduces the completely-ephemeral drainage system (Fig. S5a) and 2) reproduces the mean annual ephemeral discharges throughout the drainage network (Fig. S5b).</w:t>
      </w:r>
    </w:p>
    <w:p w14:paraId="00000082" w14:textId="77777777" w:rsidR="00853667" w:rsidRDefault="00D1629E">
      <w:pPr>
        <w:pStyle w:val="Heading3"/>
      </w:pPr>
      <w:bookmarkStart w:id="150" w:name="bookmark=id.32hioqz" w:colFirst="0" w:colLast="0"/>
      <w:bookmarkEnd w:id="150"/>
      <w:r>
        <w:t>Equations S1 and S2 performance</w:t>
      </w:r>
    </w:p>
    <w:p w14:paraId="00000083" w14:textId="77777777" w:rsidR="00853667" w:rsidRDefault="00D1629E">
      <w:pPr>
        <w:pBdr>
          <w:top w:val="nil"/>
          <w:left w:val="nil"/>
          <w:bottom w:val="nil"/>
          <w:right w:val="nil"/>
          <w:between w:val="nil"/>
        </w:pBdr>
        <w:spacing w:before="120" w:after="0"/>
        <w:rPr>
          <w:color w:val="000000"/>
        </w:rPr>
      </w:pPr>
      <w:r>
        <w:rPr>
          <w:color w:val="000000"/>
        </w:rPr>
        <w:t>At continental scales, it is impossible to validate equations S1 and S2 in a traditional sense. To broadly verify that our calculations make sense, we extend previous work by (</w:t>
      </w:r>
      <w:r>
        <w:rPr>
          <w:i/>
          <w:color w:val="000000"/>
        </w:rPr>
        <w:t>16</w:t>
      </w:r>
      <w:r>
        <w:rPr>
          <w:color w:val="000000"/>
        </w:rPr>
        <w:t xml:space="preserve">), who used Tokunaga network scaling in the northeastern US to quantify relative headwater contributions to downstream discharge. Tokunaga ratios represent the average number of upstream ephemeral reaches that flow into the average reach per stream order </w:t>
      </w:r>
      <w:sdt>
        <w:sdtPr>
          <w:tag w:val="goog_rdk_12"/>
          <w:id w:val="-1472584874"/>
        </w:sdtPr>
        <w:sdtContent>
          <w:commentRangeStart w:id="151"/>
        </w:sdtContent>
      </w:sdt>
      <w:r>
        <w:rPr>
          <w:color w:val="000000"/>
        </w:rPr>
        <w:t>(</w:t>
      </w:r>
      <w:r>
        <w:rPr>
          <w:i/>
          <w:color w:val="000000"/>
        </w:rPr>
        <w:t>16</w:t>
      </w:r>
      <w:r>
        <w:rPr>
          <w:color w:val="000000"/>
        </w:rPr>
        <w:t xml:space="preserve">, </w:t>
      </w:r>
      <w:r>
        <w:rPr>
          <w:i/>
          <w:color w:val="000000"/>
        </w:rPr>
        <w:t>24</w:t>
      </w:r>
      <w:r>
        <w:rPr>
          <w:color w:val="000000"/>
        </w:rPr>
        <w:t>)</w:t>
      </w:r>
      <w:commentRangeEnd w:id="151"/>
      <w:r>
        <w:commentReference w:id="151"/>
      </w:r>
      <w:r>
        <w:rPr>
          <w:color w:val="000000"/>
        </w:rPr>
        <w:t xml:space="preserve">. Assuming that discharge accumulates downstream, relative ephemeral Tokunaga ratios should be approximately similar to our routing calculations, i.e. if 50% of upstream rivers are ephemeral, than approximately 50% of streamflow is ‘ephemerally sourced’ in a perfectly gaining </w:t>
      </w:r>
      <w:sdt>
        <w:sdtPr>
          <w:tag w:val="goog_rdk_13"/>
          <w:id w:val="871727830"/>
        </w:sdtPr>
        <w:sdtContent>
          <w:ins w:id="152" w:author="Craig Brinkerhoff" w:date="2023-01-31T17:00:00Z">
            <w:r>
              <w:rPr>
                <w:color w:val="000000"/>
              </w:rPr>
              <w:t>drainage system</w:t>
            </w:r>
          </w:ins>
        </w:sdtContent>
      </w:sdt>
      <w:sdt>
        <w:sdtPr>
          <w:tag w:val="goog_rdk_14"/>
          <w:id w:val="-1759132571"/>
        </w:sdtPr>
        <w:sdtContent>
          <w:del w:id="153" w:author="Craig Brinkerhoff" w:date="2023-01-31T17:00:00Z">
            <w:r>
              <w:rPr>
                <w:color w:val="000000"/>
              </w:rPr>
              <w:delText>watershed</w:delText>
            </w:r>
          </w:del>
        </w:sdtContent>
      </w:sdt>
      <w:r>
        <w:rPr>
          <w:color w:val="000000"/>
        </w:rPr>
        <w:t>.</w:t>
      </w:r>
    </w:p>
    <w:p w14:paraId="00000084" w14:textId="77777777" w:rsidR="00853667" w:rsidRDefault="00D1629E">
      <w:pPr>
        <w:pBdr>
          <w:top w:val="nil"/>
          <w:left w:val="nil"/>
          <w:bottom w:val="nil"/>
          <w:right w:val="nil"/>
          <w:between w:val="nil"/>
        </w:pBdr>
        <w:spacing w:before="120" w:after="0"/>
        <w:rPr>
          <w:color w:val="000000"/>
        </w:rPr>
      </w:pPr>
      <w:r>
        <w:rPr>
          <w:color w:val="000000"/>
        </w:rPr>
        <w:t>Here, we use Tokunaga ratios to calculate the average number of upstream ephemeral rivers per stream order, using network length rather than number of reaches due to the artificial paths necessary to incorporate lakes and reservoirs into the drainage network (</w:t>
      </w:r>
      <w:r>
        <w:rPr>
          <w:i/>
          <w:color w:val="000000"/>
        </w:rPr>
        <w:t>22</w:t>
      </w:r>
      <w:r>
        <w:rPr>
          <w:color w:val="000000"/>
        </w:rPr>
        <w:t>). When compared against our equation S1 results (Fig S1c), this analysis confirms that our results are generally in line with those anticipated by network scaling theory.</w:t>
      </w:r>
    </w:p>
    <w:p w14:paraId="00000085" w14:textId="77777777" w:rsidR="00853667" w:rsidRDefault="00D1629E">
      <w:pPr>
        <w:pStyle w:val="Heading2"/>
      </w:pPr>
      <w:bookmarkStart w:id="154" w:name="bookmark=id.1hmsyys" w:colFirst="0" w:colLast="0"/>
      <w:bookmarkEnd w:id="154"/>
      <w:r>
        <w:lastRenderedPageBreak/>
        <w:t>Supplementary Figures</w:t>
      </w:r>
    </w:p>
    <w:p w14:paraId="00000086" w14:textId="77777777" w:rsidR="00853667" w:rsidRDefault="00D1629E">
      <w:r>
        <w:rPr>
          <w:noProof/>
        </w:rPr>
        <w:drawing>
          <wp:inline distT="0" distB="0" distL="0" distR="0">
            <wp:extent cx="5943600" cy="5943600"/>
            <wp:effectExtent l="0" t="0" r="0" b="0"/>
            <wp:docPr id="105" name="image14.png" descr="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
            <wp:cNvGraphicFramePr/>
            <a:graphic xmlns:a="http://schemas.openxmlformats.org/drawingml/2006/main">
              <a:graphicData uri="http://schemas.openxmlformats.org/drawingml/2006/picture">
                <pic:pic xmlns:pic="http://schemas.openxmlformats.org/drawingml/2006/picture">
                  <pic:nvPicPr>
                    <pic:cNvPr id="0" name="image14.png" descr="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
                    <pic:cNvPicPr preferRelativeResize="0"/>
                  </pic:nvPicPr>
                  <pic:blipFill>
                    <a:blip r:embed="rId16"/>
                    <a:srcRect/>
                    <a:stretch>
                      <a:fillRect/>
                    </a:stretch>
                  </pic:blipFill>
                  <pic:spPr>
                    <a:xfrm>
                      <a:off x="0" y="0"/>
                      <a:ext cx="5943600" cy="5943600"/>
                    </a:xfrm>
                    <a:prstGeom prst="rect">
                      <a:avLst/>
                    </a:prstGeom>
                    <a:ln/>
                  </pic:spPr>
                </pic:pic>
              </a:graphicData>
            </a:graphic>
          </wp:inline>
        </w:drawing>
      </w:r>
    </w:p>
    <w:p w14:paraId="00000087" w14:textId="77777777" w:rsidR="00853667" w:rsidRDefault="00D1629E">
      <w:pPr>
        <w:pBdr>
          <w:top w:val="nil"/>
          <w:left w:val="nil"/>
          <w:bottom w:val="nil"/>
          <w:right w:val="nil"/>
          <w:between w:val="nil"/>
        </w:pBdr>
        <w:spacing w:after="120"/>
        <w:rPr>
          <w:i/>
          <w:color w:val="000000"/>
        </w:rPr>
      </w:pPr>
      <w:r>
        <w:rPr>
          <w:i/>
          <w:color w:val="000000"/>
        </w:rPr>
        <w:t>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w:t>
      </w:r>
    </w:p>
    <w:p w14:paraId="00000088" w14:textId="77777777" w:rsidR="00853667" w:rsidRDefault="00D1629E">
      <w:r>
        <w:rPr>
          <w:noProof/>
        </w:rPr>
        <w:lastRenderedPageBreak/>
        <w:drawing>
          <wp:inline distT="0" distB="0" distL="0" distR="0">
            <wp:extent cx="5943600" cy="7132320"/>
            <wp:effectExtent l="0" t="0" r="0" b="0"/>
            <wp:docPr id="108" name="image8.jpg" descr="Figure 2: Regional validation of the ephemeral stream map against approximately 7,000 independent field assessments of stream ephemerality: (A) regional model true skill score (TSS) and (B) number of field-observations per region. See Table S3 for metric definitions. The greyed-out region (‘Souris-Red-Rainy basin’) has no ephemeral validation data. See Text S1 for more details."/>
            <wp:cNvGraphicFramePr/>
            <a:graphic xmlns:a="http://schemas.openxmlformats.org/drawingml/2006/main">
              <a:graphicData uri="http://schemas.openxmlformats.org/drawingml/2006/picture">
                <pic:pic xmlns:pic="http://schemas.openxmlformats.org/drawingml/2006/picture">
                  <pic:nvPicPr>
                    <pic:cNvPr id="0" name="image8.jpg" descr="Figure 2: Regional validation of the ephemeral stream map against approximately 7,000 independent field assessments of stream ephemerality: (A) regional model true skill score (TSS) and (B) number of field-observations per region. See Table S3 for metric definitions. The greyed-out region (‘Souris-Red-Rainy basin’) has no ephemeral validation data. See Text S1 for more details."/>
                    <pic:cNvPicPr preferRelativeResize="0"/>
                  </pic:nvPicPr>
                  <pic:blipFill>
                    <a:blip r:embed="rId17"/>
                    <a:srcRect/>
                    <a:stretch>
                      <a:fillRect/>
                    </a:stretch>
                  </pic:blipFill>
                  <pic:spPr>
                    <a:xfrm>
                      <a:off x="0" y="0"/>
                      <a:ext cx="5943600" cy="7132320"/>
                    </a:xfrm>
                    <a:prstGeom prst="rect">
                      <a:avLst/>
                    </a:prstGeom>
                    <a:ln/>
                  </pic:spPr>
                </pic:pic>
              </a:graphicData>
            </a:graphic>
          </wp:inline>
        </w:drawing>
      </w:r>
    </w:p>
    <w:p w14:paraId="00000089" w14:textId="77777777" w:rsidR="00853667" w:rsidRDefault="00D1629E">
      <w:pPr>
        <w:pBdr>
          <w:top w:val="nil"/>
          <w:left w:val="nil"/>
          <w:bottom w:val="nil"/>
          <w:right w:val="nil"/>
          <w:between w:val="nil"/>
        </w:pBdr>
        <w:spacing w:after="120"/>
        <w:rPr>
          <w:i/>
          <w:color w:val="000000"/>
        </w:rPr>
      </w:pPr>
      <w:r>
        <w:rPr>
          <w:i/>
          <w:color w:val="000000"/>
        </w:rPr>
        <w:t>Figure 2: Regional validation of the ephemeral stream map against approximately 7,000 independent field assessments of stream ephemerality: (A) regional model true skill score (TSS) and (B) number of field-observations per region. See Table S3 for metric definitions. The greyed-</w:t>
      </w:r>
      <w:r>
        <w:rPr>
          <w:i/>
          <w:color w:val="000000"/>
        </w:rPr>
        <w:lastRenderedPageBreak/>
        <w:t>out region (‘Souris-Red-Rainy basin’) has no ephemeral validation data. See Text S1 for more details.</w:t>
      </w:r>
    </w:p>
    <w:p w14:paraId="0000008A" w14:textId="77777777" w:rsidR="00853667" w:rsidRDefault="00D1629E">
      <w:r>
        <w:rPr>
          <w:noProof/>
        </w:rPr>
        <w:drawing>
          <wp:inline distT="0" distB="0" distL="0" distR="0">
            <wp:extent cx="5943600" cy="7132320"/>
            <wp:effectExtent l="0" t="0" r="0" b="0"/>
            <wp:docPr id="107" name="image4.jpg" descr="Figure 3: Regional validation of the ephemeral stream map against approximately 7,000 independent field assessments of stream ephemerality: (A) regional model classification sensitivity and (B) specificity. The greyed-out region (‘Souris-Red-Rainy basin’) has no ephemeral validation data. See Teaxt S1 for more details."/>
            <wp:cNvGraphicFramePr/>
            <a:graphic xmlns:a="http://schemas.openxmlformats.org/drawingml/2006/main">
              <a:graphicData uri="http://schemas.openxmlformats.org/drawingml/2006/picture">
                <pic:pic xmlns:pic="http://schemas.openxmlformats.org/drawingml/2006/picture">
                  <pic:nvPicPr>
                    <pic:cNvPr id="0" name="image4.jpg" descr="Figure 3: Regional validation of the ephemeral stream map against approximately 7,000 independent field assessments of stream ephemerality: (A) regional model classification sensitivity and (B) specificity. The greyed-out region (‘Souris-Red-Rainy basin’) has no ephemeral validation data. See Teaxt S1 for more details."/>
                    <pic:cNvPicPr preferRelativeResize="0"/>
                  </pic:nvPicPr>
                  <pic:blipFill>
                    <a:blip r:embed="rId18"/>
                    <a:srcRect/>
                    <a:stretch>
                      <a:fillRect/>
                    </a:stretch>
                  </pic:blipFill>
                  <pic:spPr>
                    <a:xfrm>
                      <a:off x="0" y="0"/>
                      <a:ext cx="5943600" cy="7132320"/>
                    </a:xfrm>
                    <a:prstGeom prst="rect">
                      <a:avLst/>
                    </a:prstGeom>
                    <a:ln/>
                  </pic:spPr>
                </pic:pic>
              </a:graphicData>
            </a:graphic>
          </wp:inline>
        </w:drawing>
      </w:r>
    </w:p>
    <w:p w14:paraId="0000008B" w14:textId="77777777" w:rsidR="00853667" w:rsidRDefault="00D1629E">
      <w:pPr>
        <w:pBdr>
          <w:top w:val="nil"/>
          <w:left w:val="nil"/>
          <w:bottom w:val="nil"/>
          <w:right w:val="nil"/>
          <w:between w:val="nil"/>
        </w:pBdr>
        <w:spacing w:after="120"/>
        <w:rPr>
          <w:i/>
          <w:color w:val="000000"/>
        </w:rPr>
      </w:pPr>
      <w:r>
        <w:rPr>
          <w:i/>
          <w:color w:val="000000"/>
        </w:rPr>
        <w:lastRenderedPageBreak/>
        <w:t xml:space="preserve">Figure 3: Regional validation of the ephemeral stream map against approximately 7,000 independent field assessments of stream ephemerality: (A) regional model classification sensitivity and (B) specificity. The greyed-out region (‘Souris-Red-Rainy basin’) has no ephemeral validation data. See </w:t>
      </w:r>
      <w:proofErr w:type="spellStart"/>
      <w:r>
        <w:rPr>
          <w:i/>
          <w:color w:val="000000"/>
        </w:rPr>
        <w:t>Teaxt</w:t>
      </w:r>
      <w:proofErr w:type="spellEnd"/>
      <w:r>
        <w:rPr>
          <w:i/>
          <w:color w:val="000000"/>
        </w:rPr>
        <w:t xml:space="preserve"> S1 for more details.</w:t>
      </w:r>
    </w:p>
    <w:p w14:paraId="0000008C" w14:textId="77777777" w:rsidR="00853667" w:rsidRDefault="00D1629E">
      <w:r>
        <w:rPr>
          <w:noProof/>
        </w:rPr>
        <w:drawing>
          <wp:inline distT="0" distB="0" distL="0" distR="0">
            <wp:extent cx="5943600" cy="5283200"/>
            <wp:effectExtent l="0" t="0" r="0" b="0"/>
            <wp:docPr id="110" name="image10.jpg" descr="Figure 4: Boxplots of regional ephemeral classification performance, by accuracy metric (section 3.2). Red dots correspond to the mean values. See Table S3 for metric definitions."/>
            <wp:cNvGraphicFramePr/>
            <a:graphic xmlns:a="http://schemas.openxmlformats.org/drawingml/2006/main">
              <a:graphicData uri="http://schemas.openxmlformats.org/drawingml/2006/picture">
                <pic:pic xmlns:pic="http://schemas.openxmlformats.org/drawingml/2006/picture">
                  <pic:nvPicPr>
                    <pic:cNvPr id="0" name="image10.jpg" descr="Figure 4: Boxplots of regional ephemeral classification performance, by accuracy metric (section 3.2). Red dots correspond to the mean values. See Table S3 for metric definitions."/>
                    <pic:cNvPicPr preferRelativeResize="0"/>
                  </pic:nvPicPr>
                  <pic:blipFill>
                    <a:blip r:embed="rId19"/>
                    <a:srcRect/>
                    <a:stretch>
                      <a:fillRect/>
                    </a:stretch>
                  </pic:blipFill>
                  <pic:spPr>
                    <a:xfrm>
                      <a:off x="0" y="0"/>
                      <a:ext cx="5943600" cy="5283200"/>
                    </a:xfrm>
                    <a:prstGeom prst="rect">
                      <a:avLst/>
                    </a:prstGeom>
                    <a:ln/>
                  </pic:spPr>
                </pic:pic>
              </a:graphicData>
            </a:graphic>
          </wp:inline>
        </w:drawing>
      </w:r>
    </w:p>
    <w:p w14:paraId="0000008D" w14:textId="77777777" w:rsidR="00853667" w:rsidRDefault="00D1629E">
      <w:pPr>
        <w:pBdr>
          <w:top w:val="nil"/>
          <w:left w:val="nil"/>
          <w:bottom w:val="nil"/>
          <w:right w:val="nil"/>
          <w:between w:val="nil"/>
        </w:pBdr>
        <w:spacing w:after="120"/>
        <w:rPr>
          <w:i/>
          <w:color w:val="000000"/>
        </w:rPr>
      </w:pPr>
      <w:r>
        <w:rPr>
          <w:i/>
          <w:color w:val="000000"/>
        </w:rPr>
        <w:t>Figure 4: Boxplots of regional ephemeral classification performance, by accuracy metric (section 3.2). Red dots correspond to the mean values. See Table S3 for metric definitions.</w:t>
      </w:r>
    </w:p>
    <w:p w14:paraId="0000008E" w14:textId="77777777" w:rsidR="00853667" w:rsidRDefault="00D1629E">
      <w:r>
        <w:rPr>
          <w:noProof/>
        </w:rPr>
        <w:lastRenderedPageBreak/>
        <w:drawing>
          <wp:inline distT="0" distB="0" distL="0" distR="0">
            <wp:extent cx="5943600" cy="5486400"/>
            <wp:effectExtent l="0" t="0" r="0" b="0"/>
            <wp:docPr id="109" name="image5.jpg" descr="Figure 5: Field-scale model performance in the ephemeral Walnut Gulch experimental watershed. (A) Map of the model classification, indicating that we successfully identify the entire watershed as ephemeral (the ‘non-ephemeral’ reach is identified as a canal within our hydrography). (B) Validation of the mean annual discharge model at in-situ flumes within the watershed, which are also mapped in (A). For quality control, these flume data correspond to all sites whose reported drainage areas are within 20% of the drainage areas reported in our hydrography."/>
            <wp:cNvGraphicFramePr/>
            <a:graphic xmlns:a="http://schemas.openxmlformats.org/drawingml/2006/main">
              <a:graphicData uri="http://schemas.openxmlformats.org/drawingml/2006/picture">
                <pic:pic xmlns:pic="http://schemas.openxmlformats.org/drawingml/2006/picture">
                  <pic:nvPicPr>
                    <pic:cNvPr id="0" name="image5.jpg" descr="Figure 5: Field-scale model performance in the ephemeral Walnut Gulch experimental watershed. (A) Map of the model classification, indicating that we successfully identify the entire watershed as ephemeral (the ‘non-ephemeral’ reach is identified as a canal within our hydrography). (B) Validation of the mean annual discharge model at in-situ flumes within the watershed, which are also mapped in (A). For quality control, these flume data correspond to all sites whose reported drainage areas are within 20% of the drainage areas reported in our hydrography."/>
                    <pic:cNvPicPr preferRelativeResize="0"/>
                  </pic:nvPicPr>
                  <pic:blipFill>
                    <a:blip r:embed="rId20"/>
                    <a:srcRect/>
                    <a:stretch>
                      <a:fillRect/>
                    </a:stretch>
                  </pic:blipFill>
                  <pic:spPr>
                    <a:xfrm>
                      <a:off x="0" y="0"/>
                      <a:ext cx="5943600" cy="5486400"/>
                    </a:xfrm>
                    <a:prstGeom prst="rect">
                      <a:avLst/>
                    </a:prstGeom>
                    <a:ln/>
                  </pic:spPr>
                </pic:pic>
              </a:graphicData>
            </a:graphic>
          </wp:inline>
        </w:drawing>
      </w:r>
    </w:p>
    <w:p w14:paraId="0000008F" w14:textId="77777777" w:rsidR="00853667" w:rsidRDefault="00D1629E">
      <w:pPr>
        <w:pBdr>
          <w:top w:val="nil"/>
          <w:left w:val="nil"/>
          <w:bottom w:val="nil"/>
          <w:right w:val="nil"/>
          <w:between w:val="nil"/>
        </w:pBdr>
        <w:spacing w:after="120"/>
        <w:rPr>
          <w:i/>
          <w:color w:val="000000"/>
        </w:rPr>
      </w:pPr>
      <w:r>
        <w:rPr>
          <w:i/>
          <w:color w:val="000000"/>
        </w:rPr>
        <w:t>Figure 5: Field-scale model performance in the ephemeral Walnut Gulch experimental watershed. (A) Map of the model classification, indicating that we successfully identify the entire watershed as ephemeral (the ‘non-ephemeral’ reach is identified as a canal within our hydrography). (B) Validation of the mean annual discharge model at in-situ flumes within the watershed, which are also mapped in (A). For quality control, these flume data correspond to all sites whose reported drainage areas are within 20% of the drainage areas reported in our hydrography.</w:t>
      </w:r>
    </w:p>
    <w:p w14:paraId="00000090" w14:textId="77777777" w:rsidR="00853667" w:rsidRDefault="00D1629E">
      <w:r>
        <w:rPr>
          <w:noProof/>
        </w:rPr>
        <w:lastRenderedPageBreak/>
        <w:drawing>
          <wp:inline distT="0" distB="0" distL="0" distR="0">
            <wp:extent cx="5943600" cy="5283200"/>
            <wp:effectExtent l="0" t="0" r="0" b="0"/>
            <wp:docPr id="113" name="image6.jpg" descr="Figure 6: Sensitivity of ephemeral classification to the snapping threshold used to join field data to our hydrography (sections 1.4 and 3.3). Red points reflect the mean values."/>
            <wp:cNvGraphicFramePr/>
            <a:graphic xmlns:a="http://schemas.openxmlformats.org/drawingml/2006/main">
              <a:graphicData uri="http://schemas.openxmlformats.org/drawingml/2006/picture">
                <pic:pic xmlns:pic="http://schemas.openxmlformats.org/drawingml/2006/picture">
                  <pic:nvPicPr>
                    <pic:cNvPr id="0" name="image6.jpg" descr="Figure 6: Sensitivity of ephemeral classification to the snapping threshold used to join field data to our hydrography (sections 1.4 and 3.3). Red points reflect the mean values."/>
                    <pic:cNvPicPr preferRelativeResize="0"/>
                  </pic:nvPicPr>
                  <pic:blipFill>
                    <a:blip r:embed="rId21"/>
                    <a:srcRect/>
                    <a:stretch>
                      <a:fillRect/>
                    </a:stretch>
                  </pic:blipFill>
                  <pic:spPr>
                    <a:xfrm>
                      <a:off x="0" y="0"/>
                      <a:ext cx="5943600" cy="5283200"/>
                    </a:xfrm>
                    <a:prstGeom prst="rect">
                      <a:avLst/>
                    </a:prstGeom>
                    <a:ln/>
                  </pic:spPr>
                </pic:pic>
              </a:graphicData>
            </a:graphic>
          </wp:inline>
        </w:drawing>
      </w:r>
    </w:p>
    <w:p w14:paraId="00000091" w14:textId="77777777" w:rsidR="00853667" w:rsidRDefault="00D1629E">
      <w:pPr>
        <w:pBdr>
          <w:top w:val="nil"/>
          <w:left w:val="nil"/>
          <w:bottom w:val="nil"/>
          <w:right w:val="nil"/>
          <w:between w:val="nil"/>
        </w:pBdr>
        <w:spacing w:after="120"/>
        <w:rPr>
          <w:i/>
          <w:color w:val="000000"/>
        </w:rPr>
      </w:pPr>
      <w:r>
        <w:rPr>
          <w:i/>
          <w:color w:val="000000"/>
        </w:rPr>
        <w:t>Figure 6: Sensitivity of ephemeral classification to the snapping threshold used to join field data to our hydrography (sections 1.4 and 3.3). Red points reflect the mean values.</w:t>
      </w:r>
    </w:p>
    <w:p w14:paraId="00000092" w14:textId="77777777" w:rsidR="00853667" w:rsidRDefault="00D1629E">
      <w:r>
        <w:rPr>
          <w:noProof/>
        </w:rPr>
        <w:lastRenderedPageBreak/>
        <w:drawing>
          <wp:inline distT="0" distB="0" distL="0" distR="0">
            <wp:extent cx="5943600" cy="5283200"/>
            <wp:effectExtent l="0" t="0" r="0" b="0"/>
            <wp:docPr id="111" name="image9.jpg" descr="Figure 8: Scaling model for CONUS ephemeral stream network. Orange points represent ephemeral streams explicitly associated with hydrography reaches while the green point represents ephemeral stream implicitly represented in our headwater hydrography (see sections 1.4, 3.3, and Fig. S7)."/>
            <wp:cNvGraphicFramePr/>
            <a:graphic xmlns:a="http://schemas.openxmlformats.org/drawingml/2006/main">
              <a:graphicData uri="http://schemas.openxmlformats.org/drawingml/2006/picture">
                <pic:pic xmlns:pic="http://schemas.openxmlformats.org/drawingml/2006/picture">
                  <pic:nvPicPr>
                    <pic:cNvPr id="0" name="image9.jpg" descr="Figure 8: Scaling model for CONUS ephemeral stream network. Orange points represent ephemeral streams explicitly associated with hydrography reaches while the green point represents ephemeral stream implicitly represented in our headwater hydrography (see sections 1.4, 3.3, and Fig. S7)."/>
                    <pic:cNvPicPr preferRelativeResize="0"/>
                  </pic:nvPicPr>
                  <pic:blipFill>
                    <a:blip r:embed="rId22"/>
                    <a:srcRect/>
                    <a:stretch>
                      <a:fillRect/>
                    </a:stretch>
                  </pic:blipFill>
                  <pic:spPr>
                    <a:xfrm>
                      <a:off x="0" y="0"/>
                      <a:ext cx="5943600" cy="5283200"/>
                    </a:xfrm>
                    <a:prstGeom prst="rect">
                      <a:avLst/>
                    </a:prstGeom>
                    <a:ln/>
                  </pic:spPr>
                </pic:pic>
              </a:graphicData>
            </a:graphic>
          </wp:inline>
        </w:drawing>
      </w:r>
    </w:p>
    <w:p w14:paraId="00000093" w14:textId="77777777" w:rsidR="00853667" w:rsidRDefault="00D1629E">
      <w:pPr>
        <w:pBdr>
          <w:top w:val="nil"/>
          <w:left w:val="nil"/>
          <w:bottom w:val="nil"/>
          <w:right w:val="nil"/>
          <w:between w:val="nil"/>
        </w:pBdr>
        <w:spacing w:after="120"/>
        <w:rPr>
          <w:i/>
          <w:color w:val="000000"/>
        </w:rPr>
      </w:pPr>
      <w:r>
        <w:rPr>
          <w:i/>
          <w:color w:val="000000"/>
        </w:rPr>
        <w:t>Figure 8: Scaling model for CONUS ephemeral stream network. Orange points represent ephemeral streams explicitly associated with hydrography reaches while the green point represents ephemeral stream implicitly represented in our headwater hydrography (see sections 1.4, 3.3, and Fig. S7).</w:t>
      </w:r>
    </w:p>
    <w:p w14:paraId="00000094" w14:textId="77777777" w:rsidR="00853667" w:rsidRDefault="00D1629E">
      <w:r>
        <w:rPr>
          <w:noProof/>
        </w:rPr>
        <w:lastRenderedPageBreak/>
        <w:drawing>
          <wp:inline distT="0" distB="0" distL="0" distR="0">
            <wp:extent cx="5943600" cy="5283200"/>
            <wp:effectExtent l="0" t="0" r="0" b="0"/>
            <wp:docPr id="112" name="image2.jpg" descr="Figure 7: Using stream order scaling to assess senstivity to the snapping threshold (sections 1.4 and 3.3). Green line is the number of hypotetical stream orders necessary to reproduce the field data (analagous to the green point in (Fig. S7). Purple line is the mean absolute error (MAE) of the Horton law of stream numbers (equation S4). MAE should be smallest when the data best match Horton’s laws, indicating that we are not missassinging field data to the wrong rivers."/>
            <wp:cNvGraphicFramePr/>
            <a:graphic xmlns:a="http://schemas.openxmlformats.org/drawingml/2006/main">
              <a:graphicData uri="http://schemas.openxmlformats.org/drawingml/2006/picture">
                <pic:pic xmlns:pic="http://schemas.openxmlformats.org/drawingml/2006/picture">
                  <pic:nvPicPr>
                    <pic:cNvPr id="0" name="image2.jpg" descr="Figure 7: Using stream order scaling to assess senstivity to the snapping threshold (sections 1.4 and 3.3). Green line is the number of hypotetical stream orders necessary to reproduce the field data (analagous to the green point in (Fig. S7). Purple line is the mean absolute error (MAE) of the Horton law of stream numbers (equation S4). MAE should be smallest when the data best match Horton’s laws, indicating that we are not missassinging field data to the wrong rivers."/>
                    <pic:cNvPicPr preferRelativeResize="0"/>
                  </pic:nvPicPr>
                  <pic:blipFill>
                    <a:blip r:embed="rId23"/>
                    <a:srcRect/>
                    <a:stretch>
                      <a:fillRect/>
                    </a:stretch>
                  </pic:blipFill>
                  <pic:spPr>
                    <a:xfrm>
                      <a:off x="0" y="0"/>
                      <a:ext cx="5943600" cy="5283200"/>
                    </a:xfrm>
                    <a:prstGeom prst="rect">
                      <a:avLst/>
                    </a:prstGeom>
                    <a:ln/>
                  </pic:spPr>
                </pic:pic>
              </a:graphicData>
            </a:graphic>
          </wp:inline>
        </w:drawing>
      </w:r>
    </w:p>
    <w:p w14:paraId="00000095" w14:textId="353D6079" w:rsidR="00853667" w:rsidRDefault="00D1629E">
      <w:pPr>
        <w:pBdr>
          <w:top w:val="nil"/>
          <w:left w:val="nil"/>
          <w:bottom w:val="nil"/>
          <w:right w:val="nil"/>
          <w:between w:val="nil"/>
        </w:pBdr>
        <w:spacing w:after="120"/>
        <w:rPr>
          <w:i/>
          <w:color w:val="000000"/>
        </w:rPr>
      </w:pPr>
      <w:r>
        <w:rPr>
          <w:i/>
          <w:color w:val="000000"/>
        </w:rPr>
        <w:t>Figure 7: Using stream order scaling to assess sens</w:t>
      </w:r>
      <w:ins w:id="155" w:author="Matthew Kotchen" w:date="2023-02-03T15:42:00Z">
        <w:r w:rsidR="004A2D9A">
          <w:rPr>
            <w:i/>
            <w:color w:val="000000"/>
          </w:rPr>
          <w:t>i</w:t>
        </w:r>
      </w:ins>
      <w:r>
        <w:rPr>
          <w:i/>
          <w:color w:val="000000"/>
        </w:rPr>
        <w:t xml:space="preserve">tivity to the snapping threshold (sections 1.4 and 3.3). Green line is the number of </w:t>
      </w:r>
      <w:del w:id="156" w:author="Matthew Kotchen" w:date="2023-02-03T15:42:00Z">
        <w:r w:rsidDel="004A2D9A">
          <w:rPr>
            <w:i/>
            <w:color w:val="000000"/>
          </w:rPr>
          <w:delText>hypotetical</w:delText>
        </w:r>
      </w:del>
      <w:ins w:id="157" w:author="Matthew Kotchen" w:date="2023-02-03T15:42:00Z">
        <w:r w:rsidR="004A2D9A">
          <w:rPr>
            <w:i/>
            <w:color w:val="000000"/>
          </w:rPr>
          <w:t>hypothetical</w:t>
        </w:r>
      </w:ins>
      <w:r>
        <w:rPr>
          <w:i/>
          <w:color w:val="000000"/>
        </w:rPr>
        <w:t xml:space="preserve"> stream orders necessary to reproduce the field data (</w:t>
      </w:r>
      <w:del w:id="158" w:author="Matthew Kotchen" w:date="2023-02-03T15:42:00Z">
        <w:r w:rsidDel="004A2D9A">
          <w:rPr>
            <w:i/>
            <w:color w:val="000000"/>
          </w:rPr>
          <w:delText>analagous</w:delText>
        </w:r>
      </w:del>
      <w:ins w:id="159" w:author="Matthew Kotchen" w:date="2023-02-03T15:42:00Z">
        <w:r w:rsidR="004A2D9A">
          <w:rPr>
            <w:i/>
            <w:color w:val="000000"/>
          </w:rPr>
          <w:t>analogous</w:t>
        </w:r>
      </w:ins>
      <w:r>
        <w:rPr>
          <w:i/>
          <w:color w:val="000000"/>
        </w:rPr>
        <w:t xml:space="preserve"> to the green point in (Fig. S7). Purple line is the mean absolute error (MAE) of the Horton law of stream numbers (equation S4). MAE should be smallest when the data best match Horton’s laws, indicating that we are not miss</w:t>
      </w:r>
      <w:ins w:id="160" w:author="Matthew Kotchen" w:date="2023-02-03T15:42:00Z">
        <w:r w:rsidR="004A2D9A">
          <w:rPr>
            <w:i/>
            <w:color w:val="000000"/>
          </w:rPr>
          <w:t>-</w:t>
        </w:r>
      </w:ins>
      <w:del w:id="161" w:author="Matthew Kotchen" w:date="2023-02-03T15:42:00Z">
        <w:r w:rsidDel="004A2D9A">
          <w:rPr>
            <w:i/>
            <w:color w:val="000000"/>
          </w:rPr>
          <w:delText>assinging</w:delText>
        </w:r>
      </w:del>
      <w:ins w:id="162" w:author="Matthew Kotchen" w:date="2023-02-03T15:42:00Z">
        <w:r w:rsidR="004A2D9A">
          <w:rPr>
            <w:i/>
            <w:color w:val="000000"/>
          </w:rPr>
          <w:t>assigning</w:t>
        </w:r>
      </w:ins>
      <w:r>
        <w:rPr>
          <w:i/>
          <w:color w:val="000000"/>
        </w:rPr>
        <w:t xml:space="preserve"> field data to the wrong rivers.</w:t>
      </w:r>
    </w:p>
    <w:p w14:paraId="00000096" w14:textId="77777777" w:rsidR="00853667" w:rsidRDefault="00D1629E">
      <w:r>
        <w:rPr>
          <w:noProof/>
        </w:rPr>
        <w:lastRenderedPageBreak/>
        <w:drawing>
          <wp:inline distT="0" distB="0" distL="0" distR="0">
            <wp:extent cx="5943600" cy="3962399"/>
            <wp:effectExtent l="0" t="0" r="0" b="0"/>
            <wp:docPr id="114" name="image3.jpg" descr="Figure 9: Determining an operational streamflow definition (i_{min}) using the available N_{flw} data (section 4.2)."/>
            <wp:cNvGraphicFramePr/>
            <a:graphic xmlns:a="http://schemas.openxmlformats.org/drawingml/2006/main">
              <a:graphicData uri="http://schemas.openxmlformats.org/drawingml/2006/picture">
                <pic:pic xmlns:pic="http://schemas.openxmlformats.org/drawingml/2006/picture">
                  <pic:nvPicPr>
                    <pic:cNvPr id="0" name="image3.jpg" descr="Figure 9: Determining an operational streamflow definition (i_{min}) using the available N_{flw} data (section 4.2)."/>
                    <pic:cNvPicPr preferRelativeResize="0"/>
                  </pic:nvPicPr>
                  <pic:blipFill>
                    <a:blip r:embed="rId24"/>
                    <a:srcRect/>
                    <a:stretch>
                      <a:fillRect/>
                    </a:stretch>
                  </pic:blipFill>
                  <pic:spPr>
                    <a:xfrm>
                      <a:off x="0" y="0"/>
                      <a:ext cx="5943600" cy="3962399"/>
                    </a:xfrm>
                    <a:prstGeom prst="rect">
                      <a:avLst/>
                    </a:prstGeom>
                    <a:ln/>
                  </pic:spPr>
                </pic:pic>
              </a:graphicData>
            </a:graphic>
          </wp:inline>
        </w:drawing>
      </w:r>
    </w:p>
    <w:p w14:paraId="00000097" w14:textId="77777777" w:rsidR="00853667" w:rsidRDefault="00D1629E">
      <w:pPr>
        <w:pBdr>
          <w:top w:val="nil"/>
          <w:left w:val="nil"/>
          <w:bottom w:val="nil"/>
          <w:right w:val="nil"/>
          <w:between w:val="nil"/>
        </w:pBdr>
        <w:spacing w:after="120"/>
        <w:rPr>
          <w:i/>
          <w:color w:val="000000"/>
        </w:rPr>
      </w:pPr>
      <w:r>
        <w:rPr>
          <w:i/>
          <w:color w:val="000000"/>
        </w:rPr>
        <w:t>Figure 9: Determining an operational streamflow definition (</w:t>
      </w:r>
      <m:oMath>
        <m:sSub>
          <m:sSubPr>
            <m:ctrlPr>
              <w:rPr>
                <w:rFonts w:ascii="Cambria Math" w:eastAsia="Cambria Math" w:hAnsi="Cambria Math" w:cs="Cambria Math"/>
                <w:i/>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min</m:t>
            </m:r>
          </m:sub>
        </m:sSub>
      </m:oMath>
      <w:r>
        <w:rPr>
          <w:i/>
          <w:color w:val="000000"/>
        </w:rPr>
        <w:t xml:space="preserve">) using the available </w:t>
      </w:r>
      <m:oMath>
        <m:sSub>
          <m:sSubPr>
            <m:ctrlPr>
              <w:rPr>
                <w:rFonts w:ascii="Cambria Math" w:eastAsia="Cambria Math" w:hAnsi="Cambria Math" w:cs="Cambria Math"/>
                <w:i/>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i/>
          <w:color w:val="000000"/>
        </w:rPr>
        <w:t xml:space="preserve"> data (section 4.2).</w:t>
      </w:r>
    </w:p>
    <w:p w14:paraId="00000098" w14:textId="77777777" w:rsidR="00853667" w:rsidRDefault="00D1629E">
      <w:r>
        <w:rPr>
          <w:noProof/>
        </w:rPr>
        <w:lastRenderedPageBreak/>
        <w:drawing>
          <wp:inline distT="0" distB="0" distL="0" distR="0">
            <wp:extent cx="5943600" cy="5943600"/>
            <wp:effectExtent l="0" t="0" r="0" b="0"/>
            <wp:docPr id="115" name="image7.jpg" descr="Figure 10: Sensitivity test for N_{flw} (section 4.2). The white boxplot is the distribution of the actual model results presented in the paper. Table S5 details the runoff scenarios used to drive this senstivity test."/>
            <wp:cNvGraphicFramePr/>
            <a:graphic xmlns:a="http://schemas.openxmlformats.org/drawingml/2006/main">
              <a:graphicData uri="http://schemas.openxmlformats.org/drawingml/2006/picture">
                <pic:pic xmlns:pic="http://schemas.openxmlformats.org/drawingml/2006/picture">
                  <pic:nvPicPr>
                    <pic:cNvPr id="0" name="image7.jpg" descr="Figure 10: Sensitivity test for N_{flw} (section 4.2). The white boxplot is the distribution of the actual model results presented in the paper. Table S5 details the runoff scenarios used to drive this senstivity test."/>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00000099" w14:textId="07649B5A" w:rsidR="00853667" w:rsidRDefault="00D1629E">
      <w:pPr>
        <w:pBdr>
          <w:top w:val="nil"/>
          <w:left w:val="nil"/>
          <w:bottom w:val="nil"/>
          <w:right w:val="nil"/>
          <w:between w:val="nil"/>
        </w:pBdr>
        <w:spacing w:after="120"/>
        <w:rPr>
          <w:i/>
          <w:color w:val="000000"/>
        </w:rPr>
      </w:pPr>
      <w:r>
        <w:rPr>
          <w:i/>
          <w:color w:val="000000"/>
        </w:rPr>
        <w:t xml:space="preserve">Figure 10: Sensitivity test for </w:t>
      </w:r>
      <m:oMath>
        <m:sSub>
          <m:sSubPr>
            <m:ctrlPr>
              <w:rPr>
                <w:rFonts w:ascii="Cambria Math" w:eastAsia="Cambria Math" w:hAnsi="Cambria Math" w:cs="Cambria Math"/>
                <w:i/>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i/>
          <w:color w:val="000000"/>
        </w:rPr>
        <w:t xml:space="preserve"> (section 4.2). The white boxplot is the distribution of the actual model results presented in the paper. Table S5 details the runoff scenarios used to drive this </w:t>
      </w:r>
      <w:del w:id="163" w:author="Matthew Kotchen [4]" w:date="2023-02-03T16:12:00Z">
        <w:r w:rsidDel="00BA362D">
          <w:rPr>
            <w:i/>
            <w:color w:val="000000"/>
          </w:rPr>
          <w:delText>senstivity</w:delText>
        </w:r>
      </w:del>
      <w:ins w:id="164" w:author="Matthew Kotchen [4]" w:date="2023-02-03T16:12:00Z">
        <w:r w:rsidR="00BA362D">
          <w:rPr>
            <w:i/>
            <w:color w:val="000000"/>
          </w:rPr>
          <w:t>sensitivity</w:t>
        </w:r>
      </w:ins>
      <w:r>
        <w:rPr>
          <w:i/>
          <w:color w:val="000000"/>
        </w:rPr>
        <w:t xml:space="preserve"> test.</w:t>
      </w:r>
    </w:p>
    <w:p w14:paraId="0000009A" w14:textId="77777777" w:rsidR="00853667" w:rsidRDefault="00D1629E">
      <w:r>
        <w:rPr>
          <w:noProof/>
        </w:rPr>
        <w:lastRenderedPageBreak/>
        <w:drawing>
          <wp:inline distT="0" distB="0" distL="0" distR="0">
            <wp:extent cx="5943600" cy="7429500"/>
            <wp:effectExtent l="0" t="0" r="0" b="0"/>
            <wp:docPr id="116" name="image13.png" descr="Figure 11: Sample of 16/205 drainage network hydrographies classified using our model. Sub-plot titles refer to the relative and absolute values of discharge exported from drainage networks that is ephemerally sourced (equation S1). Note that foreign streams are mapped as ‘not ephemeral’ in these plots for visualization’s sake (e.g. lower Colorado in sub-panel d)."/>
            <wp:cNvGraphicFramePr/>
            <a:graphic xmlns:a="http://schemas.openxmlformats.org/drawingml/2006/main">
              <a:graphicData uri="http://schemas.openxmlformats.org/drawingml/2006/picture">
                <pic:pic xmlns:pic="http://schemas.openxmlformats.org/drawingml/2006/picture">
                  <pic:nvPicPr>
                    <pic:cNvPr id="0" name="image13.png" descr="Figure 11: Sample of 16/205 drainage network hydrographies classified using our model. Sub-plot titles refer to the relative and absolute values of discharge exported from drainage networks that is ephemerally sourced (equation S1). Note that foreign streams are mapped as ‘not ephemeral’ in these plots for visualization’s sake (e.g. lower Colorado in sub-panel d)."/>
                    <pic:cNvPicPr preferRelativeResize="0"/>
                  </pic:nvPicPr>
                  <pic:blipFill>
                    <a:blip r:embed="rId26"/>
                    <a:srcRect/>
                    <a:stretch>
                      <a:fillRect/>
                    </a:stretch>
                  </pic:blipFill>
                  <pic:spPr>
                    <a:xfrm>
                      <a:off x="0" y="0"/>
                      <a:ext cx="5943600" cy="7429500"/>
                    </a:xfrm>
                    <a:prstGeom prst="rect">
                      <a:avLst/>
                    </a:prstGeom>
                    <a:ln/>
                  </pic:spPr>
                </pic:pic>
              </a:graphicData>
            </a:graphic>
          </wp:inline>
        </w:drawing>
      </w:r>
    </w:p>
    <w:p w14:paraId="0000009B" w14:textId="77777777" w:rsidR="00853667" w:rsidRDefault="00D1629E">
      <w:pPr>
        <w:pBdr>
          <w:top w:val="nil"/>
          <w:left w:val="nil"/>
          <w:bottom w:val="nil"/>
          <w:right w:val="nil"/>
          <w:between w:val="nil"/>
        </w:pBdr>
        <w:spacing w:after="120"/>
        <w:rPr>
          <w:i/>
          <w:color w:val="000000"/>
        </w:rPr>
      </w:pPr>
      <w:r>
        <w:rPr>
          <w:i/>
          <w:color w:val="000000"/>
        </w:rPr>
        <w:t xml:space="preserve">Figure 11: Sample of 16/205 drainage network </w:t>
      </w:r>
      <w:proofErr w:type="spellStart"/>
      <w:r>
        <w:rPr>
          <w:i/>
          <w:color w:val="000000"/>
        </w:rPr>
        <w:t>hydrographies</w:t>
      </w:r>
      <w:proofErr w:type="spellEnd"/>
      <w:r>
        <w:rPr>
          <w:i/>
          <w:color w:val="000000"/>
        </w:rPr>
        <w:t xml:space="preserve"> classified using our model. Sub-plot titles refer to the relative and absolute values of discharge exported from drainage networks </w:t>
      </w:r>
      <w:r>
        <w:rPr>
          <w:i/>
          <w:color w:val="000000"/>
        </w:rPr>
        <w:lastRenderedPageBreak/>
        <w:t>that is ephemerally sourced (equation S1). Note that foreign streams are mapped as ‘not ephemeral’ in these plots for visualization’s sake (e.g. lower Colorado in sub-panel d).</w:t>
      </w:r>
    </w:p>
    <w:p w14:paraId="0000009C" w14:textId="77777777" w:rsidR="00853667" w:rsidRDefault="00D1629E">
      <w:r>
        <w:rPr>
          <w:noProof/>
        </w:rPr>
        <w:drawing>
          <wp:inline distT="0" distB="0" distL="0" distR="0">
            <wp:extent cx="5943600" cy="4457700"/>
            <wp:effectExtent l="0" t="0" r="0" b="0"/>
            <wp:docPr id="117" name="image12.png" descr="Figure 12: Contiguous United States map of the percent of upstream drainage area that contributes to ephemeral streams (equation S2)."/>
            <wp:cNvGraphicFramePr/>
            <a:graphic xmlns:a="http://schemas.openxmlformats.org/drawingml/2006/main">
              <a:graphicData uri="http://schemas.openxmlformats.org/drawingml/2006/picture">
                <pic:pic xmlns:pic="http://schemas.openxmlformats.org/drawingml/2006/picture">
                  <pic:nvPicPr>
                    <pic:cNvPr id="0" name="image12.png" descr="Figure 12: Contiguous United States map of the percent of upstream drainage area that contributes to ephemeral streams (equation S2)."/>
                    <pic:cNvPicPr preferRelativeResize="0"/>
                  </pic:nvPicPr>
                  <pic:blipFill>
                    <a:blip r:embed="rId27"/>
                    <a:srcRect/>
                    <a:stretch>
                      <a:fillRect/>
                    </a:stretch>
                  </pic:blipFill>
                  <pic:spPr>
                    <a:xfrm>
                      <a:off x="0" y="0"/>
                      <a:ext cx="5943600" cy="4457700"/>
                    </a:xfrm>
                    <a:prstGeom prst="rect">
                      <a:avLst/>
                    </a:prstGeom>
                    <a:ln/>
                  </pic:spPr>
                </pic:pic>
              </a:graphicData>
            </a:graphic>
          </wp:inline>
        </w:drawing>
      </w:r>
    </w:p>
    <w:p w14:paraId="0000009D" w14:textId="77777777" w:rsidR="00853667" w:rsidRDefault="00D1629E">
      <w:pPr>
        <w:pBdr>
          <w:top w:val="nil"/>
          <w:left w:val="nil"/>
          <w:bottom w:val="nil"/>
          <w:right w:val="nil"/>
          <w:between w:val="nil"/>
        </w:pBdr>
        <w:spacing w:after="120"/>
        <w:rPr>
          <w:i/>
          <w:color w:val="000000"/>
        </w:rPr>
      </w:pPr>
      <w:r>
        <w:rPr>
          <w:i/>
          <w:color w:val="000000"/>
        </w:rPr>
        <w:t>Figure 12: Contiguous United States map of the percent of upstream drainage area that contributes to ephemeral streams (equation S2).</w:t>
      </w:r>
    </w:p>
    <w:p w14:paraId="0000009E" w14:textId="77777777" w:rsidR="00853667" w:rsidRDefault="00D1629E">
      <w:pPr>
        <w:pStyle w:val="Heading2"/>
      </w:pPr>
      <w:bookmarkStart w:id="165" w:name="bookmark=id.41mghml" w:colFirst="0" w:colLast="0"/>
      <w:bookmarkEnd w:id="165"/>
      <w:commentRangeStart w:id="166"/>
      <w:r>
        <w:t>Supplementary Tables</w:t>
      </w:r>
      <w:commentRangeEnd w:id="166"/>
      <w:r w:rsidR="006204CB">
        <w:rPr>
          <w:rStyle w:val="CommentReference"/>
          <w:rFonts w:eastAsia="Times New Roman"/>
          <w:b w:val="0"/>
          <w:bCs w:val="0"/>
        </w:rPr>
        <w:commentReference w:id="166"/>
      </w:r>
    </w:p>
    <w:p w14:paraId="0000009F" w14:textId="0B2D3A6A" w:rsidR="00853667" w:rsidRDefault="00D1629E">
      <w:pPr>
        <w:pBdr>
          <w:top w:val="nil"/>
          <w:left w:val="nil"/>
          <w:bottom w:val="nil"/>
          <w:right w:val="nil"/>
          <w:between w:val="nil"/>
        </w:pBdr>
        <w:spacing w:before="120" w:after="0"/>
        <w:rPr>
          <w:color w:val="000000"/>
        </w:rPr>
      </w:pPr>
      <w:r>
        <w:rPr>
          <w:b/>
          <w:color w:val="000000"/>
        </w:rPr>
        <w:t>Table S1:</w:t>
      </w:r>
      <w:r>
        <w:rPr>
          <w:color w:val="000000"/>
        </w:rPr>
        <w:t xml:space="preserve"> Summary of models and geospatial data used to drive our model and generate our results. Point-based data used to validate </w:t>
      </w:r>
      <w:ins w:id="167" w:author="Matthew Kotchen" w:date="2023-02-03T12:29:00Z">
        <w:r w:rsidR="006204CB">
          <w:rPr>
            <w:color w:val="000000"/>
          </w:rPr>
          <w:t>are</w:t>
        </w:r>
      </w:ins>
      <w:del w:id="168" w:author="Matthew Kotchen" w:date="2023-02-03T12:29:00Z">
        <w:r w:rsidDel="006204CB">
          <w:rPr>
            <w:color w:val="000000"/>
          </w:rPr>
          <w:delText>is</w:delText>
        </w:r>
      </w:del>
      <w:r>
        <w:rPr>
          <w:color w:val="000000"/>
        </w:rPr>
        <w:t xml:space="preserve"> described in sections 1.4 and 4.1.</w:t>
      </w:r>
    </w:p>
    <w:tbl>
      <w:tblPr>
        <w:tblStyle w:val="a"/>
        <w:tblW w:w="9360" w:type="dxa"/>
        <w:tblLayout w:type="fixed"/>
        <w:tblLook w:val="0000" w:firstRow="0" w:lastRow="0" w:firstColumn="0" w:lastColumn="0" w:noHBand="0" w:noVBand="0"/>
      </w:tblPr>
      <w:tblGrid>
        <w:gridCol w:w="1611"/>
        <w:gridCol w:w="2289"/>
        <w:gridCol w:w="1451"/>
        <w:gridCol w:w="1461"/>
        <w:gridCol w:w="1359"/>
        <w:gridCol w:w="1189"/>
      </w:tblGrid>
      <w:tr w:rsidR="00853667" w14:paraId="1522BD1B" w14:textId="77777777">
        <w:trPr>
          <w:tblHeader/>
        </w:trPr>
        <w:tc>
          <w:tcPr>
            <w:tcW w:w="1611" w:type="dxa"/>
          </w:tcPr>
          <w:p w14:paraId="000000A0" w14:textId="77777777" w:rsidR="00853667" w:rsidRDefault="00D1629E">
            <w:pPr>
              <w:keepNext/>
              <w:keepLines/>
              <w:pBdr>
                <w:top w:val="nil"/>
                <w:left w:val="nil"/>
                <w:bottom w:val="nil"/>
                <w:right w:val="nil"/>
                <w:between w:val="nil"/>
              </w:pBdr>
              <w:spacing w:before="0" w:after="0"/>
              <w:jc w:val="left"/>
              <w:rPr>
                <w:color w:val="000000"/>
              </w:rPr>
            </w:pPr>
            <w:r>
              <w:rPr>
                <w:color w:val="000000"/>
              </w:rPr>
              <w:lastRenderedPageBreak/>
              <w:t>Variable</w:t>
            </w:r>
          </w:p>
        </w:tc>
        <w:tc>
          <w:tcPr>
            <w:tcW w:w="2289" w:type="dxa"/>
          </w:tcPr>
          <w:p w14:paraId="000000A1" w14:textId="77777777" w:rsidR="00853667" w:rsidRDefault="00D1629E">
            <w:pPr>
              <w:keepNext/>
              <w:keepLines/>
              <w:pBdr>
                <w:top w:val="nil"/>
                <w:left w:val="nil"/>
                <w:bottom w:val="nil"/>
                <w:right w:val="nil"/>
                <w:between w:val="nil"/>
              </w:pBdr>
              <w:spacing w:before="0" w:after="0"/>
              <w:jc w:val="left"/>
              <w:rPr>
                <w:color w:val="000000"/>
              </w:rPr>
            </w:pPr>
            <w:r>
              <w:rPr>
                <w:color w:val="000000"/>
              </w:rPr>
              <w:t>Dataset Name</w:t>
            </w:r>
          </w:p>
        </w:tc>
        <w:tc>
          <w:tcPr>
            <w:tcW w:w="1451" w:type="dxa"/>
          </w:tcPr>
          <w:p w14:paraId="000000A2" w14:textId="77777777" w:rsidR="00853667" w:rsidRDefault="00D1629E">
            <w:pPr>
              <w:keepNext/>
              <w:keepLines/>
              <w:pBdr>
                <w:top w:val="nil"/>
                <w:left w:val="nil"/>
                <w:bottom w:val="nil"/>
                <w:right w:val="nil"/>
                <w:between w:val="nil"/>
              </w:pBdr>
              <w:spacing w:before="0" w:after="0"/>
              <w:jc w:val="left"/>
              <w:rPr>
                <w:color w:val="000000"/>
              </w:rPr>
            </w:pPr>
            <w:r>
              <w:rPr>
                <w:color w:val="000000"/>
              </w:rPr>
              <w:t>Spatial Resolution</w:t>
            </w:r>
          </w:p>
        </w:tc>
        <w:tc>
          <w:tcPr>
            <w:tcW w:w="1461" w:type="dxa"/>
          </w:tcPr>
          <w:p w14:paraId="000000A3" w14:textId="77777777" w:rsidR="00853667" w:rsidRDefault="00D1629E">
            <w:pPr>
              <w:keepNext/>
              <w:keepLines/>
              <w:pBdr>
                <w:top w:val="nil"/>
                <w:left w:val="nil"/>
                <w:bottom w:val="nil"/>
                <w:right w:val="nil"/>
                <w:between w:val="nil"/>
              </w:pBdr>
              <w:spacing w:before="0" w:after="0"/>
              <w:jc w:val="left"/>
              <w:rPr>
                <w:color w:val="000000"/>
              </w:rPr>
            </w:pPr>
            <w:r>
              <w:rPr>
                <w:color w:val="000000"/>
              </w:rPr>
              <w:t>Temporal Resolution</w:t>
            </w:r>
          </w:p>
        </w:tc>
        <w:tc>
          <w:tcPr>
            <w:tcW w:w="1359" w:type="dxa"/>
          </w:tcPr>
          <w:p w14:paraId="000000A4" w14:textId="77777777" w:rsidR="00853667" w:rsidRDefault="00D1629E">
            <w:pPr>
              <w:keepNext/>
              <w:keepLines/>
              <w:pBdr>
                <w:top w:val="nil"/>
                <w:left w:val="nil"/>
                <w:bottom w:val="nil"/>
                <w:right w:val="nil"/>
                <w:between w:val="nil"/>
              </w:pBdr>
              <w:spacing w:before="0" w:after="0"/>
              <w:jc w:val="left"/>
              <w:rPr>
                <w:color w:val="000000"/>
              </w:rPr>
            </w:pPr>
            <w:r>
              <w:rPr>
                <w:color w:val="000000"/>
              </w:rPr>
              <w:t>Years captured</w:t>
            </w:r>
          </w:p>
        </w:tc>
        <w:tc>
          <w:tcPr>
            <w:tcW w:w="1189" w:type="dxa"/>
          </w:tcPr>
          <w:p w14:paraId="000000A5" w14:textId="77777777" w:rsidR="00853667" w:rsidRDefault="00D1629E">
            <w:pPr>
              <w:keepNext/>
              <w:keepLines/>
              <w:pBdr>
                <w:top w:val="nil"/>
                <w:left w:val="nil"/>
                <w:bottom w:val="nil"/>
                <w:right w:val="nil"/>
                <w:between w:val="nil"/>
              </w:pBdr>
              <w:spacing w:before="0" w:after="0"/>
              <w:jc w:val="left"/>
              <w:rPr>
                <w:color w:val="000000"/>
              </w:rPr>
            </w:pPr>
            <w:r>
              <w:rPr>
                <w:color w:val="000000"/>
              </w:rPr>
              <w:t>Reference</w:t>
            </w:r>
          </w:p>
        </w:tc>
      </w:tr>
      <w:tr w:rsidR="00853667" w14:paraId="70BD7804" w14:textId="77777777">
        <w:tc>
          <w:tcPr>
            <w:tcW w:w="1611" w:type="dxa"/>
          </w:tcPr>
          <w:p w14:paraId="000000A6" w14:textId="77777777" w:rsidR="00853667" w:rsidRDefault="00D1629E">
            <w:pPr>
              <w:keepNext/>
              <w:keepLines/>
              <w:pBdr>
                <w:top w:val="nil"/>
                <w:left w:val="nil"/>
                <w:bottom w:val="nil"/>
                <w:right w:val="nil"/>
                <w:between w:val="nil"/>
              </w:pBdr>
              <w:spacing w:before="0" w:after="0"/>
              <w:jc w:val="left"/>
              <w:rPr>
                <w:color w:val="000000"/>
              </w:rPr>
            </w:pPr>
            <w:r>
              <w:rPr>
                <w:color w:val="000000"/>
              </w:rPr>
              <w:t>Hydrography</w:t>
            </w:r>
          </w:p>
        </w:tc>
        <w:tc>
          <w:tcPr>
            <w:tcW w:w="2289" w:type="dxa"/>
          </w:tcPr>
          <w:p w14:paraId="000000A7" w14:textId="77777777" w:rsidR="00853667" w:rsidRDefault="00D1629E">
            <w:pPr>
              <w:keepNext/>
              <w:keepLines/>
              <w:pBdr>
                <w:top w:val="nil"/>
                <w:left w:val="nil"/>
                <w:bottom w:val="nil"/>
                <w:right w:val="nil"/>
                <w:between w:val="nil"/>
              </w:pBdr>
              <w:spacing w:before="0" w:after="0"/>
              <w:jc w:val="left"/>
              <w:rPr>
                <w:color w:val="000000"/>
              </w:rPr>
            </w:pPr>
            <w:r>
              <w:rPr>
                <w:color w:val="000000"/>
              </w:rPr>
              <w:t>USGS National Hydrography dataset (NHD)</w:t>
            </w:r>
          </w:p>
        </w:tc>
        <w:tc>
          <w:tcPr>
            <w:tcW w:w="1451" w:type="dxa"/>
          </w:tcPr>
          <w:p w14:paraId="000000A8" w14:textId="77777777" w:rsidR="00853667" w:rsidRDefault="00D1629E">
            <w:pPr>
              <w:keepNext/>
              <w:keepLines/>
              <w:pBdr>
                <w:top w:val="nil"/>
                <w:left w:val="nil"/>
                <w:bottom w:val="nil"/>
                <w:right w:val="nil"/>
                <w:between w:val="nil"/>
              </w:pBdr>
              <w:spacing w:before="0" w:after="0"/>
              <w:jc w:val="left"/>
              <w:rPr>
                <w:color w:val="000000"/>
              </w:rPr>
            </w:pPr>
            <w:r>
              <w:rPr>
                <w:color w:val="000000"/>
              </w:rPr>
              <w:t>1:24,000</w:t>
            </w:r>
          </w:p>
        </w:tc>
        <w:tc>
          <w:tcPr>
            <w:tcW w:w="1461" w:type="dxa"/>
          </w:tcPr>
          <w:p w14:paraId="000000A9" w14:textId="77777777" w:rsidR="00853667" w:rsidRDefault="00D1629E">
            <w:pPr>
              <w:keepNext/>
              <w:keepLines/>
              <w:pBdr>
                <w:top w:val="nil"/>
                <w:left w:val="nil"/>
                <w:bottom w:val="nil"/>
                <w:right w:val="nil"/>
                <w:between w:val="nil"/>
              </w:pBdr>
              <w:spacing w:before="0" w:after="0"/>
              <w:jc w:val="left"/>
              <w:rPr>
                <w:color w:val="000000"/>
              </w:rPr>
            </w:pPr>
            <w:r>
              <w:rPr>
                <w:color w:val="000000"/>
              </w:rPr>
              <w:t>-</w:t>
            </w:r>
          </w:p>
        </w:tc>
        <w:tc>
          <w:tcPr>
            <w:tcW w:w="1359" w:type="dxa"/>
          </w:tcPr>
          <w:p w14:paraId="000000AA" w14:textId="77777777" w:rsidR="00853667" w:rsidRDefault="00D1629E">
            <w:pPr>
              <w:keepNext/>
              <w:keepLines/>
              <w:pBdr>
                <w:top w:val="nil"/>
                <w:left w:val="nil"/>
                <w:bottom w:val="nil"/>
                <w:right w:val="nil"/>
                <w:between w:val="nil"/>
              </w:pBdr>
              <w:spacing w:before="0" w:after="0"/>
              <w:jc w:val="left"/>
              <w:rPr>
                <w:color w:val="000000"/>
              </w:rPr>
            </w:pPr>
            <w:r>
              <w:rPr>
                <w:color w:val="000000"/>
              </w:rPr>
              <w:t>Long-term</w:t>
            </w:r>
          </w:p>
        </w:tc>
        <w:tc>
          <w:tcPr>
            <w:tcW w:w="1189" w:type="dxa"/>
          </w:tcPr>
          <w:p w14:paraId="000000AB" w14:textId="77777777" w:rsidR="00853667" w:rsidRDefault="00D1629E">
            <w:pPr>
              <w:keepNext/>
              <w:keepLines/>
              <w:pBdr>
                <w:top w:val="nil"/>
                <w:left w:val="nil"/>
                <w:bottom w:val="nil"/>
                <w:right w:val="nil"/>
                <w:between w:val="nil"/>
              </w:pBdr>
              <w:spacing w:before="0" w:after="0"/>
              <w:jc w:val="left"/>
              <w:rPr>
                <w:color w:val="000000"/>
              </w:rPr>
            </w:pPr>
            <w:r>
              <w:rPr>
                <w:color w:val="000000"/>
              </w:rPr>
              <w:t>(</w:t>
            </w:r>
            <w:r>
              <w:rPr>
                <w:i/>
                <w:color w:val="000000"/>
              </w:rPr>
              <w:t>19</w:t>
            </w:r>
            <w:r>
              <w:rPr>
                <w:color w:val="000000"/>
              </w:rPr>
              <w:t>)</w:t>
            </w:r>
          </w:p>
        </w:tc>
      </w:tr>
      <w:tr w:rsidR="00853667" w14:paraId="2FB22F09" w14:textId="77777777">
        <w:tc>
          <w:tcPr>
            <w:tcW w:w="1611" w:type="dxa"/>
          </w:tcPr>
          <w:p w14:paraId="000000AC" w14:textId="77777777" w:rsidR="00853667" w:rsidRDefault="00D1629E">
            <w:pPr>
              <w:keepNext/>
              <w:keepLines/>
              <w:pBdr>
                <w:top w:val="nil"/>
                <w:left w:val="nil"/>
                <w:bottom w:val="nil"/>
                <w:right w:val="nil"/>
                <w:between w:val="nil"/>
              </w:pBdr>
              <w:spacing w:before="0" w:after="0"/>
              <w:jc w:val="left"/>
              <w:rPr>
                <w:color w:val="000000"/>
              </w:rPr>
            </w:pPr>
            <w:r>
              <w:rPr>
                <w:color w:val="000000"/>
              </w:rPr>
              <w:t>Discharge</w:t>
            </w:r>
          </w:p>
        </w:tc>
        <w:tc>
          <w:tcPr>
            <w:tcW w:w="2289" w:type="dxa"/>
          </w:tcPr>
          <w:p w14:paraId="000000AD" w14:textId="77777777" w:rsidR="00853667" w:rsidRDefault="00D1629E">
            <w:pPr>
              <w:keepNext/>
              <w:keepLines/>
              <w:pBdr>
                <w:top w:val="nil"/>
                <w:left w:val="nil"/>
                <w:bottom w:val="nil"/>
                <w:right w:val="nil"/>
                <w:between w:val="nil"/>
              </w:pBdr>
              <w:spacing w:before="0" w:after="0"/>
              <w:jc w:val="left"/>
              <w:rPr>
                <w:color w:val="000000"/>
              </w:rPr>
            </w:pPr>
            <w:r>
              <w:rPr>
                <w:color w:val="000000"/>
              </w:rPr>
              <w:t>USGS discharge model</w:t>
            </w:r>
          </w:p>
        </w:tc>
        <w:tc>
          <w:tcPr>
            <w:tcW w:w="1451" w:type="dxa"/>
          </w:tcPr>
          <w:p w14:paraId="000000AE" w14:textId="77777777" w:rsidR="00853667" w:rsidRDefault="00D1629E">
            <w:pPr>
              <w:keepNext/>
              <w:keepLines/>
              <w:pBdr>
                <w:top w:val="nil"/>
                <w:left w:val="nil"/>
                <w:bottom w:val="nil"/>
                <w:right w:val="nil"/>
                <w:between w:val="nil"/>
              </w:pBdr>
              <w:spacing w:before="0" w:after="0"/>
              <w:jc w:val="left"/>
              <w:rPr>
                <w:color w:val="000000"/>
              </w:rPr>
            </w:pPr>
            <w:r>
              <w:rPr>
                <w:color w:val="000000"/>
              </w:rPr>
              <w:t>1:24,000</w:t>
            </w:r>
          </w:p>
        </w:tc>
        <w:tc>
          <w:tcPr>
            <w:tcW w:w="1461" w:type="dxa"/>
          </w:tcPr>
          <w:p w14:paraId="000000AF" w14:textId="77777777" w:rsidR="00853667" w:rsidRDefault="00D1629E">
            <w:pPr>
              <w:keepNext/>
              <w:keepLines/>
              <w:pBdr>
                <w:top w:val="nil"/>
                <w:left w:val="nil"/>
                <w:bottom w:val="nil"/>
                <w:right w:val="nil"/>
                <w:between w:val="nil"/>
              </w:pBdr>
              <w:spacing w:before="0" w:after="0"/>
              <w:jc w:val="left"/>
              <w:rPr>
                <w:color w:val="000000"/>
              </w:rPr>
            </w:pPr>
            <w:r>
              <w:rPr>
                <w:color w:val="000000"/>
              </w:rPr>
              <w:t>Year</w:t>
            </w:r>
          </w:p>
        </w:tc>
        <w:tc>
          <w:tcPr>
            <w:tcW w:w="1359" w:type="dxa"/>
          </w:tcPr>
          <w:p w14:paraId="000000B0" w14:textId="77777777" w:rsidR="00853667" w:rsidRDefault="00D1629E">
            <w:pPr>
              <w:keepNext/>
              <w:keepLines/>
              <w:pBdr>
                <w:top w:val="nil"/>
                <w:left w:val="nil"/>
                <w:bottom w:val="nil"/>
                <w:right w:val="nil"/>
                <w:between w:val="nil"/>
              </w:pBdr>
              <w:spacing w:before="0" w:after="0"/>
              <w:jc w:val="left"/>
              <w:rPr>
                <w:color w:val="000000"/>
              </w:rPr>
            </w:pPr>
            <w:r>
              <w:rPr>
                <w:color w:val="000000"/>
              </w:rPr>
              <w:t>1970-2000</w:t>
            </w:r>
          </w:p>
        </w:tc>
        <w:tc>
          <w:tcPr>
            <w:tcW w:w="1189" w:type="dxa"/>
          </w:tcPr>
          <w:p w14:paraId="000000B1" w14:textId="77777777" w:rsidR="00853667" w:rsidRDefault="00D1629E">
            <w:pPr>
              <w:keepNext/>
              <w:keepLines/>
              <w:pBdr>
                <w:top w:val="nil"/>
                <w:left w:val="nil"/>
                <w:bottom w:val="nil"/>
                <w:right w:val="nil"/>
                <w:between w:val="nil"/>
              </w:pBdr>
              <w:spacing w:before="0" w:after="0"/>
              <w:jc w:val="left"/>
              <w:rPr>
                <w:color w:val="000000"/>
              </w:rPr>
            </w:pPr>
            <w:r>
              <w:rPr>
                <w:color w:val="000000"/>
              </w:rPr>
              <w:t>(</w:t>
            </w:r>
            <w:r>
              <w:rPr>
                <w:i/>
                <w:color w:val="000000"/>
              </w:rPr>
              <w:t>19</w:t>
            </w:r>
            <w:r>
              <w:rPr>
                <w:color w:val="000000"/>
              </w:rPr>
              <w:t>)</w:t>
            </w:r>
          </w:p>
        </w:tc>
      </w:tr>
      <w:tr w:rsidR="00853667" w14:paraId="61C3303A" w14:textId="77777777">
        <w:tc>
          <w:tcPr>
            <w:tcW w:w="1611" w:type="dxa"/>
          </w:tcPr>
          <w:p w14:paraId="000000B2" w14:textId="77777777" w:rsidR="00853667" w:rsidRDefault="00D1629E">
            <w:pPr>
              <w:keepNext/>
              <w:keepLines/>
              <w:pBdr>
                <w:top w:val="nil"/>
                <w:left w:val="nil"/>
                <w:bottom w:val="nil"/>
                <w:right w:val="nil"/>
                <w:between w:val="nil"/>
              </w:pBdr>
              <w:spacing w:before="0" w:after="0"/>
              <w:jc w:val="left"/>
              <w:rPr>
                <w:color w:val="000000"/>
              </w:rPr>
            </w:pPr>
            <w:r>
              <w:rPr>
                <w:color w:val="000000"/>
              </w:rPr>
              <w:t>Water Table Depth</w:t>
            </w:r>
          </w:p>
        </w:tc>
        <w:tc>
          <w:tcPr>
            <w:tcW w:w="2289" w:type="dxa"/>
          </w:tcPr>
          <w:p w14:paraId="000000B3" w14:textId="77777777" w:rsidR="00853667" w:rsidRDefault="00D1629E">
            <w:pPr>
              <w:keepNext/>
              <w:keepLines/>
              <w:pBdr>
                <w:top w:val="nil"/>
                <w:left w:val="nil"/>
                <w:bottom w:val="nil"/>
                <w:right w:val="nil"/>
                <w:between w:val="nil"/>
              </w:pBdr>
              <w:spacing w:before="0" w:after="0"/>
              <w:jc w:val="left"/>
              <w:rPr>
                <w:color w:val="000000"/>
              </w:rPr>
            </w:pPr>
            <w:r>
              <w:rPr>
                <w:color w:val="000000"/>
              </w:rPr>
              <w:t>Fan Global Soil Hydrology Model</w:t>
            </w:r>
          </w:p>
        </w:tc>
        <w:tc>
          <w:tcPr>
            <w:tcW w:w="1451" w:type="dxa"/>
          </w:tcPr>
          <w:p w14:paraId="000000B4" w14:textId="77777777" w:rsidR="00853667" w:rsidRDefault="00D1629E">
            <w:pPr>
              <w:keepNext/>
              <w:keepLines/>
              <w:pBdr>
                <w:top w:val="nil"/>
                <w:left w:val="nil"/>
                <w:bottom w:val="nil"/>
                <w:right w:val="nil"/>
                <w:between w:val="nil"/>
              </w:pBdr>
              <w:spacing w:before="0" w:after="0"/>
              <w:jc w:val="left"/>
              <w:rPr>
                <w:color w:val="000000"/>
              </w:rPr>
            </w:pPr>
            <w:r>
              <w:rPr>
                <w:color w:val="000000"/>
              </w:rPr>
              <w:t>30”</w:t>
            </w:r>
          </w:p>
        </w:tc>
        <w:tc>
          <w:tcPr>
            <w:tcW w:w="1461" w:type="dxa"/>
          </w:tcPr>
          <w:p w14:paraId="000000B5" w14:textId="77777777" w:rsidR="00853667" w:rsidRDefault="00D1629E">
            <w:pPr>
              <w:keepNext/>
              <w:keepLines/>
              <w:pBdr>
                <w:top w:val="nil"/>
                <w:left w:val="nil"/>
                <w:bottom w:val="nil"/>
                <w:right w:val="nil"/>
                <w:between w:val="nil"/>
              </w:pBdr>
              <w:spacing w:before="0" w:after="0"/>
              <w:jc w:val="left"/>
              <w:rPr>
                <w:color w:val="000000"/>
              </w:rPr>
            </w:pPr>
            <w:r>
              <w:rPr>
                <w:color w:val="000000"/>
              </w:rPr>
              <w:t>Month</w:t>
            </w:r>
          </w:p>
        </w:tc>
        <w:tc>
          <w:tcPr>
            <w:tcW w:w="1359" w:type="dxa"/>
          </w:tcPr>
          <w:p w14:paraId="000000B6" w14:textId="77777777" w:rsidR="00853667" w:rsidRDefault="00D1629E">
            <w:pPr>
              <w:keepNext/>
              <w:keepLines/>
              <w:pBdr>
                <w:top w:val="nil"/>
                <w:left w:val="nil"/>
                <w:bottom w:val="nil"/>
                <w:right w:val="nil"/>
                <w:between w:val="nil"/>
              </w:pBdr>
              <w:spacing w:before="0" w:after="0"/>
              <w:jc w:val="left"/>
              <w:rPr>
                <w:color w:val="000000"/>
              </w:rPr>
            </w:pPr>
            <w:r>
              <w:rPr>
                <w:color w:val="000000"/>
              </w:rPr>
              <w:t>2004-2014</w:t>
            </w:r>
          </w:p>
        </w:tc>
        <w:tc>
          <w:tcPr>
            <w:tcW w:w="1189" w:type="dxa"/>
          </w:tcPr>
          <w:p w14:paraId="000000B7" w14:textId="77777777" w:rsidR="00853667" w:rsidRDefault="00D1629E">
            <w:pPr>
              <w:keepNext/>
              <w:keepLines/>
              <w:pBdr>
                <w:top w:val="nil"/>
                <w:left w:val="nil"/>
                <w:bottom w:val="nil"/>
                <w:right w:val="nil"/>
                <w:between w:val="nil"/>
              </w:pBdr>
              <w:spacing w:before="0" w:after="0"/>
              <w:jc w:val="left"/>
              <w:rPr>
                <w:color w:val="000000"/>
              </w:rPr>
            </w:pPr>
            <w:r>
              <w:rPr>
                <w:color w:val="000000"/>
              </w:rPr>
              <w:t>(</w:t>
            </w:r>
            <w:r>
              <w:rPr>
                <w:i/>
                <w:color w:val="000000"/>
              </w:rPr>
              <w:t>29</w:t>
            </w:r>
            <w:r>
              <w:rPr>
                <w:color w:val="000000"/>
              </w:rPr>
              <w:t>); (</w:t>
            </w:r>
            <w:r>
              <w:rPr>
                <w:i/>
                <w:color w:val="000000"/>
              </w:rPr>
              <w:t>30</w:t>
            </w:r>
            <w:r>
              <w:rPr>
                <w:color w:val="000000"/>
              </w:rPr>
              <w:t>)</w:t>
            </w:r>
          </w:p>
        </w:tc>
      </w:tr>
      <w:tr w:rsidR="00853667" w14:paraId="181E179C" w14:textId="77777777">
        <w:tc>
          <w:tcPr>
            <w:tcW w:w="1611" w:type="dxa"/>
          </w:tcPr>
          <w:p w14:paraId="000000B8" w14:textId="77777777" w:rsidR="00853667" w:rsidRDefault="00D1629E">
            <w:pPr>
              <w:keepNext/>
              <w:keepLines/>
              <w:pBdr>
                <w:top w:val="nil"/>
                <w:left w:val="nil"/>
                <w:bottom w:val="nil"/>
                <w:right w:val="nil"/>
                <w:between w:val="nil"/>
              </w:pBdr>
              <w:spacing w:before="0" w:after="0"/>
              <w:jc w:val="left"/>
              <w:rPr>
                <w:color w:val="000000"/>
              </w:rPr>
            </w:pPr>
            <w:r>
              <w:rPr>
                <w:color w:val="000000"/>
              </w:rPr>
              <w:t>Precipitation</w:t>
            </w:r>
          </w:p>
        </w:tc>
        <w:tc>
          <w:tcPr>
            <w:tcW w:w="2289" w:type="dxa"/>
          </w:tcPr>
          <w:p w14:paraId="000000B9" w14:textId="77777777" w:rsidR="00853667" w:rsidRDefault="00D1629E">
            <w:pPr>
              <w:keepNext/>
              <w:keepLines/>
              <w:pBdr>
                <w:top w:val="nil"/>
                <w:left w:val="nil"/>
                <w:bottom w:val="nil"/>
                <w:right w:val="nil"/>
                <w:between w:val="nil"/>
              </w:pBdr>
              <w:spacing w:before="0" w:after="0"/>
              <w:jc w:val="left"/>
              <w:rPr>
                <w:color w:val="000000"/>
              </w:rPr>
            </w:pPr>
            <w:r>
              <w:rPr>
                <w:color w:val="000000"/>
              </w:rPr>
              <w:t>CPC Unified Gauge-based Daily Precipitation Model</w:t>
            </w:r>
          </w:p>
        </w:tc>
        <w:tc>
          <w:tcPr>
            <w:tcW w:w="1451" w:type="dxa"/>
          </w:tcPr>
          <w:p w14:paraId="000000BA" w14:textId="77777777" w:rsidR="00853667" w:rsidRDefault="00D1629E">
            <w:pPr>
              <w:keepNext/>
              <w:keepLines/>
              <w:pBdr>
                <w:top w:val="nil"/>
                <w:left w:val="nil"/>
                <w:bottom w:val="nil"/>
                <w:right w:val="nil"/>
                <w:between w:val="nil"/>
              </w:pBdr>
              <w:spacing w:before="0" w:after="0"/>
              <w:jc w:val="left"/>
              <w:rPr>
                <w:color w:val="000000"/>
              </w:rPr>
            </w:pPr>
            <w:r>
              <w:rPr>
                <w:color w:val="000000"/>
              </w:rPr>
              <w:t>0.25’</w:t>
            </w:r>
          </w:p>
        </w:tc>
        <w:tc>
          <w:tcPr>
            <w:tcW w:w="1461" w:type="dxa"/>
          </w:tcPr>
          <w:p w14:paraId="000000BB" w14:textId="77777777" w:rsidR="00853667" w:rsidRDefault="00D1629E">
            <w:pPr>
              <w:keepNext/>
              <w:keepLines/>
              <w:pBdr>
                <w:top w:val="nil"/>
                <w:left w:val="nil"/>
                <w:bottom w:val="nil"/>
                <w:right w:val="nil"/>
                <w:between w:val="nil"/>
              </w:pBdr>
              <w:spacing w:before="0" w:after="0"/>
              <w:jc w:val="left"/>
              <w:rPr>
                <w:color w:val="000000"/>
              </w:rPr>
            </w:pPr>
            <w:r>
              <w:rPr>
                <w:color w:val="000000"/>
              </w:rPr>
              <w:t>Day</w:t>
            </w:r>
          </w:p>
        </w:tc>
        <w:tc>
          <w:tcPr>
            <w:tcW w:w="1359" w:type="dxa"/>
          </w:tcPr>
          <w:p w14:paraId="000000BC" w14:textId="77777777" w:rsidR="00853667" w:rsidRDefault="00D1629E">
            <w:pPr>
              <w:keepNext/>
              <w:keepLines/>
              <w:pBdr>
                <w:top w:val="nil"/>
                <w:left w:val="nil"/>
                <w:bottom w:val="nil"/>
                <w:right w:val="nil"/>
                <w:between w:val="nil"/>
              </w:pBdr>
              <w:spacing w:before="0" w:after="0"/>
              <w:jc w:val="left"/>
              <w:rPr>
                <w:color w:val="000000"/>
              </w:rPr>
            </w:pPr>
            <w:r>
              <w:rPr>
                <w:color w:val="000000"/>
              </w:rPr>
              <w:t>1980-2006</w:t>
            </w:r>
          </w:p>
        </w:tc>
        <w:tc>
          <w:tcPr>
            <w:tcW w:w="1189" w:type="dxa"/>
          </w:tcPr>
          <w:p w14:paraId="000000BD" w14:textId="77777777" w:rsidR="00853667" w:rsidRDefault="00D1629E">
            <w:pPr>
              <w:keepNext/>
              <w:keepLines/>
              <w:pBdr>
                <w:top w:val="nil"/>
                <w:left w:val="nil"/>
                <w:bottom w:val="nil"/>
                <w:right w:val="nil"/>
                <w:between w:val="nil"/>
              </w:pBdr>
              <w:spacing w:before="0" w:after="0"/>
              <w:jc w:val="left"/>
              <w:rPr>
                <w:color w:val="000000"/>
              </w:rPr>
            </w:pPr>
            <w:r>
              <w:rPr>
                <w:color w:val="000000"/>
              </w:rPr>
              <w:t>(</w:t>
            </w:r>
            <w:r>
              <w:rPr>
                <w:i/>
                <w:color w:val="000000"/>
              </w:rPr>
              <w:t>21</w:t>
            </w:r>
            <w:r>
              <w:rPr>
                <w:color w:val="000000"/>
              </w:rPr>
              <w:t>); (</w:t>
            </w:r>
            <w:r>
              <w:rPr>
                <w:i/>
                <w:color w:val="000000"/>
              </w:rPr>
              <w:t>67</w:t>
            </w:r>
            <w:r>
              <w:rPr>
                <w:color w:val="000000"/>
              </w:rPr>
              <w:t>)</w:t>
            </w:r>
          </w:p>
        </w:tc>
      </w:tr>
      <w:tr w:rsidR="00853667" w14:paraId="557C7CC9" w14:textId="77777777">
        <w:tc>
          <w:tcPr>
            <w:tcW w:w="1611" w:type="dxa"/>
          </w:tcPr>
          <w:p w14:paraId="000000BE" w14:textId="77777777" w:rsidR="00853667" w:rsidRDefault="00D1629E">
            <w:pPr>
              <w:keepNext/>
              <w:keepLines/>
              <w:pBdr>
                <w:top w:val="nil"/>
                <w:left w:val="nil"/>
                <w:bottom w:val="nil"/>
                <w:right w:val="nil"/>
                <w:between w:val="nil"/>
              </w:pBdr>
              <w:spacing w:before="0" w:after="0"/>
              <w:jc w:val="left"/>
              <w:rPr>
                <w:color w:val="000000"/>
              </w:rPr>
            </w:pPr>
            <w:r>
              <w:rPr>
                <w:color w:val="000000"/>
              </w:rPr>
              <w:t>Runoff</w:t>
            </w:r>
          </w:p>
        </w:tc>
        <w:tc>
          <w:tcPr>
            <w:tcW w:w="2289" w:type="dxa"/>
          </w:tcPr>
          <w:p w14:paraId="000000BF" w14:textId="77777777" w:rsidR="00853667" w:rsidRDefault="00D1629E">
            <w:pPr>
              <w:keepNext/>
              <w:keepLines/>
              <w:pBdr>
                <w:top w:val="nil"/>
                <w:left w:val="nil"/>
                <w:bottom w:val="nil"/>
                <w:right w:val="nil"/>
                <w:between w:val="nil"/>
              </w:pBdr>
              <w:spacing w:before="0" w:after="0"/>
              <w:jc w:val="left"/>
              <w:rPr>
                <w:color w:val="000000"/>
              </w:rPr>
            </w:pPr>
            <w:r>
              <w:rPr>
                <w:color w:val="000000"/>
              </w:rPr>
              <w:t>USGS runoff data</w:t>
            </w:r>
          </w:p>
        </w:tc>
        <w:tc>
          <w:tcPr>
            <w:tcW w:w="1451" w:type="dxa"/>
          </w:tcPr>
          <w:p w14:paraId="000000C0" w14:textId="77777777" w:rsidR="00853667" w:rsidRDefault="00D1629E">
            <w:pPr>
              <w:keepNext/>
              <w:keepLines/>
              <w:pBdr>
                <w:top w:val="nil"/>
                <w:left w:val="nil"/>
                <w:bottom w:val="nil"/>
                <w:right w:val="nil"/>
                <w:between w:val="nil"/>
              </w:pBdr>
              <w:spacing w:before="0" w:after="0"/>
              <w:jc w:val="left"/>
              <w:rPr>
                <w:color w:val="000000"/>
              </w:rPr>
            </w:pPr>
            <w:r>
              <w:rPr>
                <w:color w:val="000000"/>
              </w:rPr>
              <w:t>USGS level 4 basins</w:t>
            </w:r>
          </w:p>
        </w:tc>
        <w:tc>
          <w:tcPr>
            <w:tcW w:w="1461" w:type="dxa"/>
          </w:tcPr>
          <w:p w14:paraId="000000C1" w14:textId="77777777" w:rsidR="00853667" w:rsidRDefault="00D1629E">
            <w:pPr>
              <w:keepNext/>
              <w:keepLines/>
              <w:pBdr>
                <w:top w:val="nil"/>
                <w:left w:val="nil"/>
                <w:bottom w:val="nil"/>
                <w:right w:val="nil"/>
                <w:between w:val="nil"/>
              </w:pBdr>
              <w:spacing w:before="0" w:after="0"/>
              <w:jc w:val="left"/>
              <w:rPr>
                <w:color w:val="000000"/>
              </w:rPr>
            </w:pPr>
            <w:r>
              <w:rPr>
                <w:color w:val="000000"/>
              </w:rPr>
              <w:t>Year</w:t>
            </w:r>
          </w:p>
        </w:tc>
        <w:tc>
          <w:tcPr>
            <w:tcW w:w="1359" w:type="dxa"/>
          </w:tcPr>
          <w:p w14:paraId="000000C2" w14:textId="77777777" w:rsidR="00853667" w:rsidRDefault="00D1629E">
            <w:pPr>
              <w:keepNext/>
              <w:keepLines/>
              <w:pBdr>
                <w:top w:val="nil"/>
                <w:left w:val="nil"/>
                <w:bottom w:val="nil"/>
                <w:right w:val="nil"/>
                <w:between w:val="nil"/>
              </w:pBdr>
              <w:spacing w:before="0" w:after="0"/>
              <w:jc w:val="left"/>
              <w:rPr>
                <w:color w:val="000000"/>
              </w:rPr>
            </w:pPr>
            <w:r>
              <w:rPr>
                <w:color w:val="000000"/>
              </w:rPr>
              <w:t>varies (from 1901-2021)</w:t>
            </w:r>
          </w:p>
        </w:tc>
        <w:tc>
          <w:tcPr>
            <w:tcW w:w="1189" w:type="dxa"/>
          </w:tcPr>
          <w:p w14:paraId="000000C3" w14:textId="77777777" w:rsidR="00853667" w:rsidRDefault="00D1629E">
            <w:pPr>
              <w:keepNext/>
              <w:keepLines/>
              <w:pBdr>
                <w:top w:val="nil"/>
                <w:left w:val="nil"/>
                <w:bottom w:val="nil"/>
                <w:right w:val="nil"/>
                <w:between w:val="nil"/>
              </w:pBdr>
              <w:spacing w:before="0" w:after="0"/>
              <w:jc w:val="left"/>
              <w:rPr>
                <w:color w:val="000000"/>
              </w:rPr>
            </w:pPr>
            <w:r>
              <w:rPr>
                <w:color w:val="000000"/>
              </w:rPr>
              <w:t>(</w:t>
            </w:r>
            <w:r>
              <w:rPr>
                <w:i/>
                <w:color w:val="000000"/>
              </w:rPr>
              <w:t>20</w:t>
            </w:r>
            <w:r>
              <w:rPr>
                <w:color w:val="000000"/>
              </w:rPr>
              <w:t>)</w:t>
            </w:r>
          </w:p>
        </w:tc>
      </w:tr>
    </w:tbl>
    <w:p w14:paraId="000000C4" w14:textId="77777777" w:rsidR="00853667" w:rsidRDefault="00D1629E">
      <w:pPr>
        <w:pBdr>
          <w:top w:val="nil"/>
          <w:left w:val="nil"/>
          <w:bottom w:val="nil"/>
          <w:right w:val="nil"/>
          <w:between w:val="nil"/>
        </w:pBdr>
        <w:spacing w:before="120" w:after="0"/>
        <w:rPr>
          <w:color w:val="000000"/>
        </w:rPr>
      </w:pPr>
      <w:r>
        <w:rPr>
          <w:b/>
          <w:color w:val="000000"/>
        </w:rPr>
        <w:t>Table S2:</w:t>
      </w:r>
      <w:r>
        <w:rPr>
          <w:color w:val="000000"/>
        </w:rPr>
        <w:t xml:space="preserve"> Field assessments of stream ephemerality performed in New England (Summer 2022). We followed the ephemeral/intermittent/perennial protocol for the State of North Carolina Department of Water Quality (</w:t>
      </w:r>
      <w:r>
        <w:rPr>
          <w:i/>
          <w:color w:val="000000"/>
        </w:rPr>
        <w:t>46</w:t>
      </w:r>
      <w:r>
        <w:rPr>
          <w:color w:val="000000"/>
        </w:rPr>
        <w:t>). Scores &lt; 19 are deemed ‘ephemeral’.</w:t>
      </w:r>
    </w:p>
    <w:tbl>
      <w:tblPr>
        <w:tblStyle w:val="a0"/>
        <w:tblW w:w="5848" w:type="dxa"/>
        <w:tblLayout w:type="fixed"/>
        <w:tblLook w:val="0000" w:firstRow="0" w:lastRow="0" w:firstColumn="0" w:lastColumn="0" w:noHBand="0" w:noVBand="0"/>
      </w:tblPr>
      <w:tblGrid>
        <w:gridCol w:w="1230"/>
        <w:gridCol w:w="1116"/>
        <w:gridCol w:w="1203"/>
        <w:gridCol w:w="763"/>
        <w:gridCol w:w="1536"/>
      </w:tblGrid>
      <w:tr w:rsidR="00853667" w14:paraId="23CBFEF1" w14:textId="77777777">
        <w:trPr>
          <w:tblHeader/>
        </w:trPr>
        <w:tc>
          <w:tcPr>
            <w:tcW w:w="1230" w:type="dxa"/>
          </w:tcPr>
          <w:p w14:paraId="000000C5" w14:textId="77777777" w:rsidR="00853667" w:rsidRDefault="00D1629E">
            <w:pPr>
              <w:keepNext/>
              <w:keepLines/>
              <w:pBdr>
                <w:top w:val="nil"/>
                <w:left w:val="nil"/>
                <w:bottom w:val="nil"/>
                <w:right w:val="nil"/>
                <w:between w:val="nil"/>
              </w:pBdr>
              <w:spacing w:before="0" w:after="0"/>
              <w:jc w:val="left"/>
              <w:rPr>
                <w:color w:val="000000"/>
              </w:rPr>
            </w:pPr>
            <w:r>
              <w:rPr>
                <w:color w:val="000000"/>
              </w:rPr>
              <w:t>Name</w:t>
            </w:r>
          </w:p>
        </w:tc>
        <w:tc>
          <w:tcPr>
            <w:tcW w:w="1116" w:type="dxa"/>
          </w:tcPr>
          <w:p w14:paraId="000000C6" w14:textId="77777777" w:rsidR="00853667" w:rsidRDefault="00D1629E">
            <w:pPr>
              <w:keepNext/>
              <w:keepLines/>
              <w:pBdr>
                <w:top w:val="nil"/>
                <w:left w:val="nil"/>
                <w:bottom w:val="nil"/>
                <w:right w:val="nil"/>
                <w:between w:val="nil"/>
              </w:pBdr>
              <w:spacing w:before="0" w:after="0"/>
              <w:jc w:val="right"/>
              <w:rPr>
                <w:color w:val="000000"/>
              </w:rPr>
            </w:pPr>
            <w:r>
              <w:rPr>
                <w:color w:val="000000"/>
              </w:rPr>
              <w:t>Latitude</w:t>
            </w:r>
          </w:p>
        </w:tc>
        <w:tc>
          <w:tcPr>
            <w:tcW w:w="1203" w:type="dxa"/>
          </w:tcPr>
          <w:p w14:paraId="000000C7" w14:textId="77777777" w:rsidR="00853667" w:rsidRDefault="00D1629E">
            <w:pPr>
              <w:keepNext/>
              <w:keepLines/>
              <w:pBdr>
                <w:top w:val="nil"/>
                <w:left w:val="nil"/>
                <w:bottom w:val="nil"/>
                <w:right w:val="nil"/>
                <w:between w:val="nil"/>
              </w:pBdr>
              <w:spacing w:before="0" w:after="0"/>
              <w:jc w:val="right"/>
              <w:rPr>
                <w:color w:val="000000"/>
              </w:rPr>
            </w:pPr>
            <w:r>
              <w:rPr>
                <w:color w:val="000000"/>
              </w:rPr>
              <w:t>Longitude</w:t>
            </w:r>
          </w:p>
        </w:tc>
        <w:tc>
          <w:tcPr>
            <w:tcW w:w="763" w:type="dxa"/>
          </w:tcPr>
          <w:p w14:paraId="000000C8" w14:textId="77777777" w:rsidR="00853667" w:rsidRDefault="00D1629E">
            <w:pPr>
              <w:keepNext/>
              <w:keepLines/>
              <w:pBdr>
                <w:top w:val="nil"/>
                <w:left w:val="nil"/>
                <w:bottom w:val="nil"/>
                <w:right w:val="nil"/>
                <w:between w:val="nil"/>
              </w:pBdr>
              <w:spacing w:before="0" w:after="0"/>
              <w:jc w:val="right"/>
              <w:rPr>
                <w:color w:val="000000"/>
              </w:rPr>
            </w:pPr>
            <w:r>
              <w:rPr>
                <w:color w:val="000000"/>
              </w:rPr>
              <w:t>Score</w:t>
            </w:r>
          </w:p>
        </w:tc>
        <w:tc>
          <w:tcPr>
            <w:tcW w:w="1536" w:type="dxa"/>
          </w:tcPr>
          <w:p w14:paraId="000000C9" w14:textId="77777777" w:rsidR="00853667" w:rsidRDefault="00D1629E">
            <w:pPr>
              <w:keepNext/>
              <w:keepLines/>
              <w:pBdr>
                <w:top w:val="nil"/>
                <w:left w:val="nil"/>
                <w:bottom w:val="nil"/>
                <w:right w:val="nil"/>
                <w:between w:val="nil"/>
              </w:pBdr>
              <w:spacing w:before="0" w:after="0"/>
              <w:jc w:val="left"/>
              <w:rPr>
                <w:color w:val="000000"/>
              </w:rPr>
            </w:pPr>
            <w:r>
              <w:rPr>
                <w:color w:val="000000"/>
              </w:rPr>
              <w:t>Classification</w:t>
            </w:r>
          </w:p>
        </w:tc>
      </w:tr>
      <w:tr w:rsidR="00853667" w14:paraId="640027CF" w14:textId="77777777">
        <w:tc>
          <w:tcPr>
            <w:tcW w:w="1230" w:type="dxa"/>
          </w:tcPr>
          <w:p w14:paraId="000000CA" w14:textId="77777777" w:rsidR="00853667" w:rsidRDefault="00D1629E">
            <w:pPr>
              <w:keepNext/>
              <w:keepLines/>
              <w:pBdr>
                <w:top w:val="nil"/>
                <w:left w:val="nil"/>
                <w:bottom w:val="nil"/>
                <w:right w:val="nil"/>
                <w:between w:val="nil"/>
              </w:pBdr>
              <w:spacing w:before="0" w:after="0"/>
              <w:jc w:val="left"/>
              <w:rPr>
                <w:color w:val="000000"/>
              </w:rPr>
            </w:pPr>
            <w:r>
              <w:rPr>
                <w:color w:val="000000"/>
              </w:rPr>
              <w:t>Tucker1</w:t>
            </w:r>
          </w:p>
        </w:tc>
        <w:tc>
          <w:tcPr>
            <w:tcW w:w="1116" w:type="dxa"/>
          </w:tcPr>
          <w:p w14:paraId="000000CB" w14:textId="77777777" w:rsidR="00853667" w:rsidRDefault="00D1629E">
            <w:pPr>
              <w:keepNext/>
              <w:keepLines/>
              <w:pBdr>
                <w:top w:val="nil"/>
                <w:left w:val="nil"/>
                <w:bottom w:val="nil"/>
                <w:right w:val="nil"/>
                <w:between w:val="nil"/>
              </w:pBdr>
              <w:spacing w:before="0" w:after="0"/>
              <w:jc w:val="right"/>
              <w:rPr>
                <w:color w:val="000000"/>
              </w:rPr>
            </w:pPr>
            <w:r>
              <w:rPr>
                <w:color w:val="000000"/>
              </w:rPr>
              <w:t>42.95125</w:t>
            </w:r>
          </w:p>
        </w:tc>
        <w:tc>
          <w:tcPr>
            <w:tcW w:w="1203" w:type="dxa"/>
          </w:tcPr>
          <w:p w14:paraId="000000CC" w14:textId="77777777" w:rsidR="00853667" w:rsidRDefault="00D1629E">
            <w:pPr>
              <w:keepNext/>
              <w:keepLines/>
              <w:pBdr>
                <w:top w:val="nil"/>
                <w:left w:val="nil"/>
                <w:bottom w:val="nil"/>
                <w:right w:val="nil"/>
                <w:between w:val="nil"/>
              </w:pBdr>
              <w:spacing w:before="0" w:after="0"/>
              <w:jc w:val="right"/>
              <w:rPr>
                <w:color w:val="000000"/>
              </w:rPr>
            </w:pPr>
            <w:r>
              <w:rPr>
                <w:color w:val="000000"/>
              </w:rPr>
              <w:t>-71.07311</w:t>
            </w:r>
          </w:p>
        </w:tc>
        <w:tc>
          <w:tcPr>
            <w:tcW w:w="763" w:type="dxa"/>
          </w:tcPr>
          <w:p w14:paraId="000000CD" w14:textId="77777777" w:rsidR="00853667" w:rsidRDefault="00D1629E">
            <w:pPr>
              <w:keepNext/>
              <w:keepLines/>
              <w:pBdr>
                <w:top w:val="nil"/>
                <w:left w:val="nil"/>
                <w:bottom w:val="nil"/>
                <w:right w:val="nil"/>
                <w:between w:val="nil"/>
              </w:pBdr>
              <w:spacing w:before="0" w:after="0"/>
              <w:jc w:val="right"/>
              <w:rPr>
                <w:color w:val="000000"/>
              </w:rPr>
            </w:pPr>
            <w:r>
              <w:rPr>
                <w:color w:val="000000"/>
              </w:rPr>
              <w:t>5.5</w:t>
            </w:r>
          </w:p>
        </w:tc>
        <w:tc>
          <w:tcPr>
            <w:tcW w:w="1536" w:type="dxa"/>
          </w:tcPr>
          <w:p w14:paraId="000000CE" w14:textId="77777777" w:rsidR="00853667" w:rsidRDefault="00D1629E">
            <w:pPr>
              <w:keepNext/>
              <w:keepLines/>
              <w:pBdr>
                <w:top w:val="nil"/>
                <w:left w:val="nil"/>
                <w:bottom w:val="nil"/>
                <w:right w:val="nil"/>
                <w:between w:val="nil"/>
              </w:pBdr>
              <w:spacing w:before="0" w:after="0"/>
              <w:jc w:val="left"/>
              <w:rPr>
                <w:color w:val="000000"/>
              </w:rPr>
            </w:pPr>
            <w:r>
              <w:rPr>
                <w:color w:val="000000"/>
              </w:rPr>
              <w:t>ephemeral</w:t>
            </w:r>
          </w:p>
        </w:tc>
      </w:tr>
      <w:tr w:rsidR="00853667" w14:paraId="75041C3E" w14:textId="77777777">
        <w:tc>
          <w:tcPr>
            <w:tcW w:w="1230" w:type="dxa"/>
          </w:tcPr>
          <w:p w14:paraId="000000CF" w14:textId="77777777" w:rsidR="00853667" w:rsidRDefault="00D1629E">
            <w:pPr>
              <w:keepNext/>
              <w:keepLines/>
              <w:pBdr>
                <w:top w:val="nil"/>
                <w:left w:val="nil"/>
                <w:bottom w:val="nil"/>
                <w:right w:val="nil"/>
                <w:between w:val="nil"/>
              </w:pBdr>
              <w:spacing w:before="0" w:after="0"/>
              <w:jc w:val="left"/>
              <w:rPr>
                <w:color w:val="000000"/>
              </w:rPr>
            </w:pPr>
            <w:r>
              <w:rPr>
                <w:color w:val="000000"/>
              </w:rPr>
              <w:t>Tucker2</w:t>
            </w:r>
          </w:p>
        </w:tc>
        <w:tc>
          <w:tcPr>
            <w:tcW w:w="1116" w:type="dxa"/>
          </w:tcPr>
          <w:p w14:paraId="000000D0" w14:textId="77777777" w:rsidR="00853667" w:rsidRDefault="00D1629E">
            <w:pPr>
              <w:keepNext/>
              <w:keepLines/>
              <w:pBdr>
                <w:top w:val="nil"/>
                <w:left w:val="nil"/>
                <w:bottom w:val="nil"/>
                <w:right w:val="nil"/>
                <w:between w:val="nil"/>
              </w:pBdr>
              <w:spacing w:before="0" w:after="0"/>
              <w:jc w:val="right"/>
              <w:rPr>
                <w:color w:val="000000"/>
              </w:rPr>
            </w:pPr>
            <w:r>
              <w:rPr>
                <w:color w:val="000000"/>
              </w:rPr>
              <w:t>42.94875</w:t>
            </w:r>
          </w:p>
        </w:tc>
        <w:tc>
          <w:tcPr>
            <w:tcW w:w="1203" w:type="dxa"/>
          </w:tcPr>
          <w:p w14:paraId="000000D1" w14:textId="77777777" w:rsidR="00853667" w:rsidRDefault="00D1629E">
            <w:pPr>
              <w:keepNext/>
              <w:keepLines/>
              <w:pBdr>
                <w:top w:val="nil"/>
                <w:left w:val="nil"/>
                <w:bottom w:val="nil"/>
                <w:right w:val="nil"/>
                <w:between w:val="nil"/>
              </w:pBdr>
              <w:spacing w:before="0" w:after="0"/>
              <w:jc w:val="right"/>
              <w:rPr>
                <w:color w:val="000000"/>
              </w:rPr>
            </w:pPr>
            <w:r>
              <w:rPr>
                <w:color w:val="000000"/>
              </w:rPr>
              <w:t>-71.07479</w:t>
            </w:r>
          </w:p>
        </w:tc>
        <w:tc>
          <w:tcPr>
            <w:tcW w:w="763" w:type="dxa"/>
          </w:tcPr>
          <w:p w14:paraId="000000D2" w14:textId="77777777" w:rsidR="00853667" w:rsidRDefault="00D1629E">
            <w:pPr>
              <w:keepNext/>
              <w:keepLines/>
              <w:pBdr>
                <w:top w:val="nil"/>
                <w:left w:val="nil"/>
                <w:bottom w:val="nil"/>
                <w:right w:val="nil"/>
                <w:between w:val="nil"/>
              </w:pBdr>
              <w:spacing w:before="0" w:after="0"/>
              <w:jc w:val="right"/>
              <w:rPr>
                <w:color w:val="000000"/>
              </w:rPr>
            </w:pPr>
            <w:r>
              <w:rPr>
                <w:color w:val="000000"/>
              </w:rPr>
              <w:t>15.0</w:t>
            </w:r>
          </w:p>
        </w:tc>
        <w:tc>
          <w:tcPr>
            <w:tcW w:w="1536" w:type="dxa"/>
          </w:tcPr>
          <w:p w14:paraId="000000D3" w14:textId="77777777" w:rsidR="00853667" w:rsidRDefault="00D1629E">
            <w:pPr>
              <w:keepNext/>
              <w:keepLines/>
              <w:pBdr>
                <w:top w:val="nil"/>
                <w:left w:val="nil"/>
                <w:bottom w:val="nil"/>
                <w:right w:val="nil"/>
                <w:between w:val="nil"/>
              </w:pBdr>
              <w:spacing w:before="0" w:after="0"/>
              <w:jc w:val="left"/>
              <w:rPr>
                <w:color w:val="000000"/>
              </w:rPr>
            </w:pPr>
            <w:r>
              <w:rPr>
                <w:color w:val="000000"/>
              </w:rPr>
              <w:t>ephemeral</w:t>
            </w:r>
          </w:p>
        </w:tc>
      </w:tr>
      <w:tr w:rsidR="00853667" w14:paraId="39BC73E1" w14:textId="77777777">
        <w:tc>
          <w:tcPr>
            <w:tcW w:w="1230" w:type="dxa"/>
          </w:tcPr>
          <w:p w14:paraId="000000D4" w14:textId="77777777" w:rsidR="00853667" w:rsidRDefault="00D1629E">
            <w:pPr>
              <w:keepNext/>
              <w:keepLines/>
              <w:pBdr>
                <w:top w:val="nil"/>
                <w:left w:val="nil"/>
                <w:bottom w:val="nil"/>
                <w:right w:val="nil"/>
                <w:between w:val="nil"/>
              </w:pBdr>
              <w:spacing w:before="0" w:after="0"/>
              <w:jc w:val="left"/>
              <w:rPr>
                <w:color w:val="000000"/>
              </w:rPr>
            </w:pPr>
            <w:r>
              <w:rPr>
                <w:color w:val="000000"/>
              </w:rPr>
              <w:t>Atkins1</w:t>
            </w:r>
          </w:p>
        </w:tc>
        <w:tc>
          <w:tcPr>
            <w:tcW w:w="1116" w:type="dxa"/>
          </w:tcPr>
          <w:p w14:paraId="000000D5" w14:textId="77777777" w:rsidR="00853667" w:rsidRDefault="00D1629E">
            <w:pPr>
              <w:keepNext/>
              <w:keepLines/>
              <w:pBdr>
                <w:top w:val="nil"/>
                <w:left w:val="nil"/>
                <w:bottom w:val="nil"/>
                <w:right w:val="nil"/>
                <w:between w:val="nil"/>
              </w:pBdr>
              <w:spacing w:before="0" w:after="0"/>
              <w:jc w:val="right"/>
              <w:rPr>
                <w:color w:val="000000"/>
              </w:rPr>
            </w:pPr>
            <w:r>
              <w:rPr>
                <w:color w:val="000000"/>
              </w:rPr>
              <w:t>42.41396</w:t>
            </w:r>
          </w:p>
        </w:tc>
        <w:tc>
          <w:tcPr>
            <w:tcW w:w="1203" w:type="dxa"/>
          </w:tcPr>
          <w:p w14:paraId="000000D6" w14:textId="77777777" w:rsidR="00853667" w:rsidRDefault="00D1629E">
            <w:pPr>
              <w:keepNext/>
              <w:keepLines/>
              <w:pBdr>
                <w:top w:val="nil"/>
                <w:left w:val="nil"/>
                <w:bottom w:val="nil"/>
                <w:right w:val="nil"/>
                <w:between w:val="nil"/>
              </w:pBdr>
              <w:spacing w:before="0" w:after="0"/>
              <w:jc w:val="right"/>
              <w:rPr>
                <w:color w:val="000000"/>
              </w:rPr>
            </w:pPr>
            <w:r>
              <w:rPr>
                <w:color w:val="000000"/>
              </w:rPr>
              <w:t>-72.46797</w:t>
            </w:r>
          </w:p>
        </w:tc>
        <w:tc>
          <w:tcPr>
            <w:tcW w:w="763" w:type="dxa"/>
          </w:tcPr>
          <w:p w14:paraId="000000D7" w14:textId="77777777" w:rsidR="00853667" w:rsidRDefault="00D1629E">
            <w:pPr>
              <w:keepNext/>
              <w:keepLines/>
              <w:pBdr>
                <w:top w:val="nil"/>
                <w:left w:val="nil"/>
                <w:bottom w:val="nil"/>
                <w:right w:val="nil"/>
                <w:between w:val="nil"/>
              </w:pBdr>
              <w:spacing w:before="0" w:after="0"/>
              <w:jc w:val="right"/>
              <w:rPr>
                <w:color w:val="000000"/>
              </w:rPr>
            </w:pPr>
            <w:r>
              <w:rPr>
                <w:color w:val="000000"/>
              </w:rPr>
              <w:t>16.5</w:t>
            </w:r>
          </w:p>
        </w:tc>
        <w:tc>
          <w:tcPr>
            <w:tcW w:w="1536" w:type="dxa"/>
          </w:tcPr>
          <w:p w14:paraId="000000D8" w14:textId="77777777" w:rsidR="00853667" w:rsidRDefault="00D1629E">
            <w:pPr>
              <w:keepNext/>
              <w:keepLines/>
              <w:pBdr>
                <w:top w:val="nil"/>
                <w:left w:val="nil"/>
                <w:bottom w:val="nil"/>
                <w:right w:val="nil"/>
                <w:between w:val="nil"/>
              </w:pBdr>
              <w:spacing w:before="0" w:after="0"/>
              <w:jc w:val="left"/>
              <w:rPr>
                <w:color w:val="000000"/>
              </w:rPr>
            </w:pPr>
            <w:r>
              <w:rPr>
                <w:color w:val="000000"/>
              </w:rPr>
              <w:t>ephemeral</w:t>
            </w:r>
          </w:p>
        </w:tc>
      </w:tr>
      <w:tr w:rsidR="00853667" w14:paraId="0DB6543C" w14:textId="77777777">
        <w:tc>
          <w:tcPr>
            <w:tcW w:w="1230" w:type="dxa"/>
          </w:tcPr>
          <w:p w14:paraId="000000D9" w14:textId="77777777" w:rsidR="00853667" w:rsidRDefault="00D1629E">
            <w:pPr>
              <w:keepNext/>
              <w:keepLines/>
              <w:pBdr>
                <w:top w:val="nil"/>
                <w:left w:val="nil"/>
                <w:bottom w:val="nil"/>
                <w:right w:val="nil"/>
                <w:between w:val="nil"/>
              </w:pBdr>
              <w:spacing w:before="0" w:after="0"/>
              <w:jc w:val="left"/>
              <w:rPr>
                <w:color w:val="000000"/>
              </w:rPr>
            </w:pPr>
            <w:r>
              <w:rPr>
                <w:color w:val="000000"/>
              </w:rPr>
              <w:t>Atkins2</w:t>
            </w:r>
          </w:p>
        </w:tc>
        <w:tc>
          <w:tcPr>
            <w:tcW w:w="1116" w:type="dxa"/>
          </w:tcPr>
          <w:p w14:paraId="000000DA" w14:textId="77777777" w:rsidR="00853667" w:rsidRDefault="00D1629E">
            <w:pPr>
              <w:keepNext/>
              <w:keepLines/>
              <w:pBdr>
                <w:top w:val="nil"/>
                <w:left w:val="nil"/>
                <w:bottom w:val="nil"/>
                <w:right w:val="nil"/>
                <w:between w:val="nil"/>
              </w:pBdr>
              <w:spacing w:before="0" w:after="0"/>
              <w:jc w:val="right"/>
              <w:rPr>
                <w:color w:val="000000"/>
              </w:rPr>
            </w:pPr>
            <w:r>
              <w:rPr>
                <w:color w:val="000000"/>
              </w:rPr>
              <w:t>42.42449</w:t>
            </w:r>
          </w:p>
        </w:tc>
        <w:tc>
          <w:tcPr>
            <w:tcW w:w="1203" w:type="dxa"/>
          </w:tcPr>
          <w:p w14:paraId="000000DB" w14:textId="77777777" w:rsidR="00853667" w:rsidRDefault="00D1629E">
            <w:pPr>
              <w:keepNext/>
              <w:keepLines/>
              <w:pBdr>
                <w:top w:val="nil"/>
                <w:left w:val="nil"/>
                <w:bottom w:val="nil"/>
                <w:right w:val="nil"/>
                <w:between w:val="nil"/>
              </w:pBdr>
              <w:spacing w:before="0" w:after="0"/>
              <w:jc w:val="right"/>
              <w:rPr>
                <w:color w:val="000000"/>
              </w:rPr>
            </w:pPr>
            <w:r>
              <w:rPr>
                <w:color w:val="000000"/>
              </w:rPr>
              <w:t>-72.48076</w:t>
            </w:r>
          </w:p>
        </w:tc>
        <w:tc>
          <w:tcPr>
            <w:tcW w:w="763" w:type="dxa"/>
          </w:tcPr>
          <w:p w14:paraId="000000DC" w14:textId="77777777" w:rsidR="00853667" w:rsidRDefault="00D1629E">
            <w:pPr>
              <w:keepNext/>
              <w:keepLines/>
              <w:pBdr>
                <w:top w:val="nil"/>
                <w:left w:val="nil"/>
                <w:bottom w:val="nil"/>
                <w:right w:val="nil"/>
                <w:between w:val="nil"/>
              </w:pBdr>
              <w:spacing w:before="0" w:after="0"/>
              <w:jc w:val="right"/>
              <w:rPr>
                <w:color w:val="000000"/>
              </w:rPr>
            </w:pPr>
            <w:r>
              <w:rPr>
                <w:color w:val="000000"/>
              </w:rPr>
              <w:t>8.0</w:t>
            </w:r>
          </w:p>
        </w:tc>
        <w:tc>
          <w:tcPr>
            <w:tcW w:w="1536" w:type="dxa"/>
          </w:tcPr>
          <w:p w14:paraId="000000DD" w14:textId="77777777" w:rsidR="00853667" w:rsidRDefault="00D1629E">
            <w:pPr>
              <w:keepNext/>
              <w:keepLines/>
              <w:pBdr>
                <w:top w:val="nil"/>
                <w:left w:val="nil"/>
                <w:bottom w:val="nil"/>
                <w:right w:val="nil"/>
                <w:between w:val="nil"/>
              </w:pBdr>
              <w:spacing w:before="0" w:after="0"/>
              <w:jc w:val="left"/>
              <w:rPr>
                <w:color w:val="000000"/>
              </w:rPr>
            </w:pPr>
            <w:r>
              <w:rPr>
                <w:color w:val="000000"/>
              </w:rPr>
              <w:t>ephemeral</w:t>
            </w:r>
          </w:p>
        </w:tc>
      </w:tr>
      <w:tr w:rsidR="00853667" w14:paraId="26CA3EF1" w14:textId="77777777">
        <w:tc>
          <w:tcPr>
            <w:tcW w:w="1230" w:type="dxa"/>
          </w:tcPr>
          <w:p w14:paraId="000000DE" w14:textId="77777777" w:rsidR="00853667" w:rsidRDefault="00D1629E">
            <w:pPr>
              <w:keepNext/>
              <w:keepLines/>
              <w:pBdr>
                <w:top w:val="nil"/>
                <w:left w:val="nil"/>
                <w:bottom w:val="nil"/>
                <w:right w:val="nil"/>
                <w:between w:val="nil"/>
              </w:pBdr>
              <w:spacing w:before="0" w:after="0"/>
              <w:jc w:val="left"/>
              <w:rPr>
                <w:color w:val="000000"/>
              </w:rPr>
            </w:pPr>
            <w:r>
              <w:rPr>
                <w:color w:val="000000"/>
              </w:rPr>
              <w:t>Harkness1</w:t>
            </w:r>
          </w:p>
        </w:tc>
        <w:tc>
          <w:tcPr>
            <w:tcW w:w="1116" w:type="dxa"/>
          </w:tcPr>
          <w:p w14:paraId="000000DF" w14:textId="77777777" w:rsidR="00853667" w:rsidRDefault="00D1629E">
            <w:pPr>
              <w:keepNext/>
              <w:keepLines/>
              <w:pBdr>
                <w:top w:val="nil"/>
                <w:left w:val="nil"/>
                <w:bottom w:val="nil"/>
                <w:right w:val="nil"/>
                <w:between w:val="nil"/>
              </w:pBdr>
              <w:spacing w:before="0" w:after="0"/>
              <w:jc w:val="right"/>
              <w:rPr>
                <w:color w:val="000000"/>
              </w:rPr>
            </w:pPr>
            <w:r>
              <w:rPr>
                <w:color w:val="000000"/>
              </w:rPr>
              <w:t>42.36701</w:t>
            </w:r>
          </w:p>
        </w:tc>
        <w:tc>
          <w:tcPr>
            <w:tcW w:w="1203" w:type="dxa"/>
          </w:tcPr>
          <w:p w14:paraId="000000E0" w14:textId="77777777" w:rsidR="00853667" w:rsidRDefault="00D1629E">
            <w:pPr>
              <w:keepNext/>
              <w:keepLines/>
              <w:pBdr>
                <w:top w:val="nil"/>
                <w:left w:val="nil"/>
                <w:bottom w:val="nil"/>
                <w:right w:val="nil"/>
                <w:between w:val="nil"/>
              </w:pBdr>
              <w:spacing w:before="0" w:after="0"/>
              <w:jc w:val="right"/>
              <w:rPr>
                <w:color w:val="000000"/>
              </w:rPr>
            </w:pPr>
            <w:r>
              <w:rPr>
                <w:color w:val="000000"/>
              </w:rPr>
              <w:t>-72.47190</w:t>
            </w:r>
          </w:p>
        </w:tc>
        <w:tc>
          <w:tcPr>
            <w:tcW w:w="763" w:type="dxa"/>
          </w:tcPr>
          <w:p w14:paraId="000000E1" w14:textId="77777777" w:rsidR="00853667" w:rsidRDefault="00D1629E">
            <w:pPr>
              <w:keepNext/>
              <w:keepLines/>
              <w:pBdr>
                <w:top w:val="nil"/>
                <w:left w:val="nil"/>
                <w:bottom w:val="nil"/>
                <w:right w:val="nil"/>
                <w:between w:val="nil"/>
              </w:pBdr>
              <w:spacing w:before="0" w:after="0"/>
              <w:jc w:val="right"/>
              <w:rPr>
                <w:color w:val="000000"/>
              </w:rPr>
            </w:pPr>
            <w:r>
              <w:rPr>
                <w:color w:val="000000"/>
              </w:rPr>
              <w:t>12.5</w:t>
            </w:r>
          </w:p>
        </w:tc>
        <w:tc>
          <w:tcPr>
            <w:tcW w:w="1536" w:type="dxa"/>
          </w:tcPr>
          <w:p w14:paraId="000000E2" w14:textId="77777777" w:rsidR="00853667" w:rsidRDefault="00D1629E">
            <w:pPr>
              <w:keepNext/>
              <w:keepLines/>
              <w:pBdr>
                <w:top w:val="nil"/>
                <w:left w:val="nil"/>
                <w:bottom w:val="nil"/>
                <w:right w:val="nil"/>
                <w:between w:val="nil"/>
              </w:pBdr>
              <w:spacing w:before="0" w:after="0"/>
              <w:jc w:val="left"/>
              <w:rPr>
                <w:color w:val="000000"/>
              </w:rPr>
            </w:pPr>
            <w:r>
              <w:rPr>
                <w:color w:val="000000"/>
              </w:rPr>
              <w:t>ephemeral</w:t>
            </w:r>
          </w:p>
        </w:tc>
      </w:tr>
    </w:tbl>
    <w:p w14:paraId="000000E3" w14:textId="77777777" w:rsidR="00853667" w:rsidRDefault="00D1629E">
      <w:pPr>
        <w:pBdr>
          <w:top w:val="nil"/>
          <w:left w:val="nil"/>
          <w:bottom w:val="nil"/>
          <w:right w:val="nil"/>
          <w:between w:val="nil"/>
        </w:pBdr>
        <w:spacing w:before="120" w:after="0"/>
        <w:rPr>
          <w:color w:val="000000"/>
        </w:rPr>
      </w:pPr>
      <w:r>
        <w:rPr>
          <w:b/>
          <w:color w:val="000000"/>
        </w:rPr>
        <w:t>Table S3:</w:t>
      </w:r>
      <w:r>
        <w:rPr>
          <w:color w:val="000000"/>
        </w:rPr>
        <w:t xml:space="preserve"> Classification metrics used to assess the ephemeral mapping model. N is number of sites, TP is the true positive rate, TN is the true negative rate, FP is the false positive rate, and FN is the false negative rate.</w:t>
      </w:r>
    </w:p>
    <w:tbl>
      <w:tblPr>
        <w:tblStyle w:val="a1"/>
        <w:tblW w:w="9360" w:type="dxa"/>
        <w:tblLayout w:type="fixed"/>
        <w:tblLook w:val="0000" w:firstRow="0" w:lastRow="0" w:firstColumn="0" w:lastColumn="0" w:noHBand="0" w:noVBand="0"/>
      </w:tblPr>
      <w:tblGrid>
        <w:gridCol w:w="4295"/>
        <w:gridCol w:w="5065"/>
      </w:tblGrid>
      <w:tr w:rsidR="00853667" w14:paraId="37DD5F6B" w14:textId="77777777">
        <w:trPr>
          <w:tblHeader/>
        </w:trPr>
        <w:tc>
          <w:tcPr>
            <w:tcW w:w="4295" w:type="dxa"/>
          </w:tcPr>
          <w:p w14:paraId="000000E4" w14:textId="77777777" w:rsidR="00853667" w:rsidRDefault="00D1629E">
            <w:pPr>
              <w:keepNext/>
              <w:keepLines/>
              <w:pBdr>
                <w:top w:val="nil"/>
                <w:left w:val="nil"/>
                <w:bottom w:val="nil"/>
                <w:right w:val="nil"/>
                <w:between w:val="nil"/>
              </w:pBdr>
              <w:spacing w:before="0" w:after="0"/>
              <w:jc w:val="left"/>
              <w:rPr>
                <w:color w:val="000000"/>
              </w:rPr>
            </w:pPr>
            <w:r>
              <w:rPr>
                <w:color w:val="000000"/>
              </w:rPr>
              <w:lastRenderedPageBreak/>
              <w:t>Name</w:t>
            </w:r>
          </w:p>
        </w:tc>
        <w:tc>
          <w:tcPr>
            <w:tcW w:w="5065" w:type="dxa"/>
          </w:tcPr>
          <w:p w14:paraId="000000E5" w14:textId="77777777" w:rsidR="00853667" w:rsidRDefault="00D1629E">
            <w:pPr>
              <w:keepNext/>
              <w:keepLines/>
              <w:pBdr>
                <w:top w:val="nil"/>
                <w:left w:val="nil"/>
                <w:bottom w:val="nil"/>
                <w:right w:val="nil"/>
                <w:between w:val="nil"/>
              </w:pBdr>
              <w:spacing w:before="0" w:after="0"/>
              <w:jc w:val="left"/>
              <w:rPr>
                <w:color w:val="000000"/>
              </w:rPr>
            </w:pPr>
            <w:r>
              <w:rPr>
                <w:color w:val="000000"/>
              </w:rPr>
              <w:t>Definition</w:t>
            </w:r>
          </w:p>
        </w:tc>
      </w:tr>
      <w:tr w:rsidR="00853667" w14:paraId="48D4CFF9" w14:textId="77777777">
        <w:tc>
          <w:tcPr>
            <w:tcW w:w="4295" w:type="dxa"/>
          </w:tcPr>
          <w:p w14:paraId="000000E6" w14:textId="77777777" w:rsidR="00853667" w:rsidRDefault="00D1629E">
            <w:pPr>
              <w:keepNext/>
              <w:keepLines/>
              <w:pBdr>
                <w:top w:val="nil"/>
                <w:left w:val="nil"/>
                <w:bottom w:val="nil"/>
                <w:right w:val="nil"/>
                <w:between w:val="nil"/>
              </w:pBdr>
              <w:spacing w:before="0" w:after="0"/>
              <w:jc w:val="left"/>
              <w:rPr>
                <w:color w:val="000000"/>
              </w:rPr>
            </w:pPr>
            <w:r>
              <w:rPr>
                <w:color w:val="000000"/>
              </w:rPr>
              <w:t>Accuracy</w:t>
            </w:r>
          </w:p>
        </w:tc>
        <w:tc>
          <w:tcPr>
            <w:tcW w:w="5065" w:type="dxa"/>
          </w:tcPr>
          <w:p w14:paraId="000000E7" w14:textId="77777777" w:rsidR="00853667" w:rsidRDefault="006204CB">
            <w:pPr>
              <w:jc w:val="center"/>
              <w:rPr>
                <w:rFonts w:ascii="Cambria Math" w:eastAsia="Cambria Math" w:hAnsi="Cambria Math" w:cs="Cambria Math"/>
                <w:color w:val="000000"/>
              </w:rPr>
            </w:pPr>
            <m:oMathPara>
              <m:oMath>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TP</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TN</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TP</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TN</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FP</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FN</m:t>
                        </m:r>
                      </m:sub>
                    </m:sSub>
                  </m:den>
                </m:f>
              </m:oMath>
            </m:oMathPara>
          </w:p>
        </w:tc>
      </w:tr>
      <w:tr w:rsidR="00853667" w14:paraId="1549A09F" w14:textId="77777777">
        <w:tc>
          <w:tcPr>
            <w:tcW w:w="4295" w:type="dxa"/>
          </w:tcPr>
          <w:p w14:paraId="000000E8" w14:textId="77777777" w:rsidR="00853667" w:rsidRDefault="00D1629E">
            <w:pPr>
              <w:keepNext/>
              <w:keepLines/>
              <w:pBdr>
                <w:top w:val="nil"/>
                <w:left w:val="nil"/>
                <w:bottom w:val="nil"/>
                <w:right w:val="nil"/>
                <w:between w:val="nil"/>
              </w:pBdr>
              <w:spacing w:before="0" w:after="0"/>
              <w:jc w:val="left"/>
              <w:rPr>
                <w:color w:val="000000"/>
              </w:rPr>
            </w:pPr>
            <w:r>
              <w:rPr>
                <w:color w:val="000000"/>
              </w:rPr>
              <w:t>Sensitivity</w:t>
            </w:r>
          </w:p>
        </w:tc>
        <w:tc>
          <w:tcPr>
            <w:tcW w:w="5065" w:type="dxa"/>
          </w:tcPr>
          <w:p w14:paraId="000000E9" w14:textId="77777777" w:rsidR="00853667" w:rsidRDefault="006204CB">
            <w:pPr>
              <w:jc w:val="center"/>
              <w:rPr>
                <w:rFonts w:ascii="Cambria Math" w:eastAsia="Cambria Math" w:hAnsi="Cambria Math" w:cs="Cambria Math"/>
                <w:color w:val="000000"/>
              </w:rPr>
            </w:pPr>
            <m:oMathPara>
              <m:oMath>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TP</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TP</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FN</m:t>
                        </m:r>
                      </m:sub>
                    </m:sSub>
                  </m:den>
                </m:f>
              </m:oMath>
            </m:oMathPara>
          </w:p>
        </w:tc>
      </w:tr>
      <w:tr w:rsidR="00853667" w14:paraId="68DE0E23" w14:textId="77777777">
        <w:tc>
          <w:tcPr>
            <w:tcW w:w="4295" w:type="dxa"/>
          </w:tcPr>
          <w:p w14:paraId="000000EA" w14:textId="77777777" w:rsidR="00853667" w:rsidRDefault="00D1629E">
            <w:pPr>
              <w:keepNext/>
              <w:keepLines/>
              <w:pBdr>
                <w:top w:val="nil"/>
                <w:left w:val="nil"/>
                <w:bottom w:val="nil"/>
                <w:right w:val="nil"/>
                <w:between w:val="nil"/>
              </w:pBdr>
              <w:spacing w:before="0" w:after="0"/>
              <w:jc w:val="left"/>
              <w:rPr>
                <w:color w:val="000000"/>
              </w:rPr>
            </w:pPr>
            <w:r>
              <w:rPr>
                <w:color w:val="000000"/>
              </w:rPr>
              <w:t>Specificity</w:t>
            </w:r>
          </w:p>
        </w:tc>
        <w:tc>
          <w:tcPr>
            <w:tcW w:w="5065" w:type="dxa"/>
          </w:tcPr>
          <w:p w14:paraId="000000EB" w14:textId="77777777" w:rsidR="00853667" w:rsidRDefault="006204CB">
            <w:pPr>
              <w:jc w:val="center"/>
              <w:rPr>
                <w:rFonts w:ascii="Cambria Math" w:eastAsia="Cambria Math" w:hAnsi="Cambria Math" w:cs="Cambria Math"/>
                <w:color w:val="000000"/>
              </w:rPr>
            </w:pPr>
            <m:oMathPara>
              <m:oMath>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TN</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TN</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FP</m:t>
                        </m:r>
                      </m:sub>
                    </m:sSub>
                  </m:den>
                </m:f>
              </m:oMath>
            </m:oMathPara>
          </w:p>
        </w:tc>
      </w:tr>
      <w:tr w:rsidR="00853667" w14:paraId="29D13C58" w14:textId="77777777">
        <w:tc>
          <w:tcPr>
            <w:tcW w:w="4295" w:type="dxa"/>
          </w:tcPr>
          <w:p w14:paraId="000000EC" w14:textId="77777777" w:rsidR="00853667" w:rsidRDefault="00D1629E">
            <w:pPr>
              <w:keepNext/>
              <w:keepLines/>
              <w:pBdr>
                <w:top w:val="nil"/>
                <w:left w:val="nil"/>
                <w:bottom w:val="nil"/>
                <w:right w:val="nil"/>
                <w:between w:val="nil"/>
              </w:pBdr>
              <w:spacing w:before="0" w:after="0"/>
              <w:jc w:val="left"/>
              <w:rPr>
                <w:color w:val="000000"/>
              </w:rPr>
            </w:pPr>
            <w:r>
              <w:rPr>
                <w:color w:val="000000"/>
              </w:rPr>
              <w:t>True Skill Score (TSS)</w:t>
            </w:r>
          </w:p>
        </w:tc>
        <w:tc>
          <w:tcPr>
            <w:tcW w:w="5065" w:type="dxa"/>
          </w:tcPr>
          <w:p w14:paraId="000000ED" w14:textId="50C01665" w:rsidR="00853667" w:rsidRDefault="00D1629E">
            <w:pPr>
              <w:keepNext/>
              <w:keepLines/>
              <w:pBdr>
                <w:top w:val="nil"/>
                <w:left w:val="nil"/>
                <w:bottom w:val="nil"/>
                <w:right w:val="nil"/>
                <w:between w:val="nil"/>
              </w:pBdr>
              <w:spacing w:before="0" w:after="0"/>
              <w:jc w:val="left"/>
              <w:rPr>
                <w:color w:val="000000"/>
              </w:rPr>
            </w:pPr>
            <w:r>
              <w:rPr>
                <w:color w:val="000000"/>
              </w:rPr>
              <w:t xml:space="preserve">Sensitivity + Specificity </w:t>
            </w:r>
            <w:del w:id="169" w:author="Matthew Kotchen" w:date="2023-02-03T15:17:00Z">
              <w:r w:rsidDel="00943632">
                <w:rPr>
                  <w:color w:val="000000"/>
                </w:rPr>
                <w:delText>-</w:delText>
              </w:r>
            </w:del>
            <w:ins w:id="170" w:author="Matthew Kotchen" w:date="2023-02-03T15:17:00Z">
              <w:r w:rsidR="00943632">
                <w:rPr>
                  <w:color w:val="000000"/>
                </w:rPr>
                <w:t>–</w:t>
              </w:r>
            </w:ins>
            <w:r>
              <w:rPr>
                <w:color w:val="000000"/>
              </w:rPr>
              <w:t xml:space="preserve"> 1</w:t>
            </w:r>
          </w:p>
        </w:tc>
      </w:tr>
    </w:tbl>
    <w:p w14:paraId="000000EE" w14:textId="77777777" w:rsidR="00853667" w:rsidRDefault="00D1629E">
      <w:pPr>
        <w:pBdr>
          <w:top w:val="nil"/>
          <w:left w:val="nil"/>
          <w:bottom w:val="nil"/>
          <w:right w:val="nil"/>
          <w:between w:val="nil"/>
        </w:pBdr>
        <w:spacing w:before="120" w:after="0"/>
        <w:rPr>
          <w:color w:val="000000"/>
        </w:rPr>
      </w:pPr>
      <w:r>
        <w:rPr>
          <w:b/>
          <w:color w:val="000000"/>
        </w:rPr>
        <w:t>Table S4:</w:t>
      </w:r>
      <w:r>
        <w:rPr>
          <w:color w:val="000000"/>
        </w:rPr>
        <w:t xml:space="preserve"> In situ measurements of mean annual number of flowing days for ephemeral streams, compared against the same value calculated via our model.</w:t>
      </w:r>
    </w:p>
    <w:tbl>
      <w:tblPr>
        <w:tblStyle w:val="a2"/>
        <w:tblW w:w="9360" w:type="dxa"/>
        <w:tblLayout w:type="fixed"/>
        <w:tblLook w:val="0000" w:firstRow="0" w:lastRow="0" w:firstColumn="0" w:lastColumn="0" w:noHBand="0" w:noVBand="0"/>
      </w:tblPr>
      <w:tblGrid>
        <w:gridCol w:w="1714"/>
        <w:gridCol w:w="1059"/>
        <w:gridCol w:w="1352"/>
        <w:gridCol w:w="1276"/>
        <w:gridCol w:w="1325"/>
        <w:gridCol w:w="1106"/>
        <w:gridCol w:w="1528"/>
      </w:tblGrid>
      <w:tr w:rsidR="00853667" w14:paraId="5B04B776" w14:textId="77777777">
        <w:trPr>
          <w:tblHeader/>
        </w:trPr>
        <w:tc>
          <w:tcPr>
            <w:tcW w:w="1714" w:type="dxa"/>
          </w:tcPr>
          <w:p w14:paraId="000000EF" w14:textId="77777777" w:rsidR="00853667" w:rsidRDefault="00D1629E">
            <w:pPr>
              <w:keepNext/>
              <w:keepLines/>
              <w:pBdr>
                <w:top w:val="nil"/>
                <w:left w:val="nil"/>
                <w:bottom w:val="nil"/>
                <w:right w:val="nil"/>
                <w:between w:val="nil"/>
              </w:pBdr>
              <w:spacing w:before="0" w:after="0"/>
              <w:jc w:val="left"/>
              <w:rPr>
                <w:color w:val="000000"/>
              </w:rPr>
            </w:pPr>
            <w:commentRangeStart w:id="171"/>
            <w:r>
              <w:rPr>
                <w:color w:val="000000"/>
              </w:rPr>
              <w:lastRenderedPageBreak/>
              <w:t>Model Basin</w:t>
            </w:r>
            <w:commentRangeEnd w:id="171"/>
            <w:r w:rsidR="004103EC">
              <w:rPr>
                <w:rStyle w:val="CommentReference"/>
              </w:rPr>
              <w:commentReference w:id="171"/>
            </w:r>
          </w:p>
        </w:tc>
        <w:tc>
          <w:tcPr>
            <w:tcW w:w="1059" w:type="dxa"/>
          </w:tcPr>
          <w:p w14:paraId="000000F0" w14:textId="77777777" w:rsidR="00853667" w:rsidRDefault="00D1629E">
            <w:pPr>
              <w:keepNext/>
              <w:keepLines/>
              <w:pBdr>
                <w:top w:val="nil"/>
                <w:left w:val="nil"/>
                <w:bottom w:val="nil"/>
                <w:right w:val="nil"/>
                <w:between w:val="nil"/>
              </w:pBdr>
              <w:spacing w:before="0" w:after="0"/>
              <w:jc w:val="right"/>
              <w:rPr>
                <w:color w:val="000000"/>
              </w:rPr>
            </w:pPr>
            <w:r>
              <w:rPr>
                <w:color w:val="000000"/>
              </w:rPr>
              <w:t xml:space="preserve">Model </w:t>
            </w:r>
            <w:proofErr w:type="spellStart"/>
            <w:r>
              <w:rPr>
                <w:color w:val="000000"/>
              </w:rPr>
              <w:t>Nflw</w:t>
            </w:r>
            <w:proofErr w:type="spellEnd"/>
            <w:r>
              <w:rPr>
                <w:color w:val="000000"/>
              </w:rPr>
              <w:t xml:space="preserve"> [</w:t>
            </w:r>
            <w:proofErr w:type="spellStart"/>
            <w:r>
              <w:rPr>
                <w:color w:val="000000"/>
              </w:rPr>
              <w:t>dys</w:t>
            </w:r>
            <w:proofErr w:type="spellEnd"/>
            <w:r>
              <w:rPr>
                <w:color w:val="000000"/>
              </w:rPr>
              <w:t>]</w:t>
            </w:r>
          </w:p>
        </w:tc>
        <w:tc>
          <w:tcPr>
            <w:tcW w:w="1352" w:type="dxa"/>
          </w:tcPr>
          <w:p w14:paraId="000000F1" w14:textId="77777777" w:rsidR="00853667" w:rsidRDefault="00D1629E">
            <w:pPr>
              <w:keepNext/>
              <w:keepLines/>
              <w:pBdr>
                <w:top w:val="nil"/>
                <w:left w:val="nil"/>
                <w:bottom w:val="nil"/>
                <w:right w:val="nil"/>
                <w:between w:val="nil"/>
              </w:pBdr>
              <w:spacing w:before="0" w:after="0"/>
              <w:jc w:val="right"/>
              <w:rPr>
                <w:color w:val="000000"/>
              </w:rPr>
            </w:pPr>
            <w:r>
              <w:rPr>
                <w:color w:val="000000"/>
              </w:rPr>
              <w:t xml:space="preserve">Observed </w:t>
            </w:r>
            <w:proofErr w:type="spellStart"/>
            <w:r>
              <w:rPr>
                <w:color w:val="000000"/>
              </w:rPr>
              <w:t>Nflw</w:t>
            </w:r>
            <w:proofErr w:type="spellEnd"/>
            <w:r>
              <w:rPr>
                <w:color w:val="000000"/>
              </w:rPr>
              <w:t xml:space="preserve"> [</w:t>
            </w:r>
            <w:proofErr w:type="spellStart"/>
            <w:r>
              <w:rPr>
                <w:color w:val="000000"/>
              </w:rPr>
              <w:t>dys</w:t>
            </w:r>
            <w:proofErr w:type="spellEnd"/>
            <w:r>
              <w:rPr>
                <w:color w:val="000000"/>
              </w:rPr>
              <w:t>]</w:t>
            </w:r>
          </w:p>
        </w:tc>
        <w:tc>
          <w:tcPr>
            <w:tcW w:w="1276" w:type="dxa"/>
          </w:tcPr>
          <w:p w14:paraId="000000F2" w14:textId="77777777" w:rsidR="00853667" w:rsidRDefault="00D1629E">
            <w:pPr>
              <w:keepNext/>
              <w:keepLines/>
              <w:pBdr>
                <w:top w:val="nil"/>
                <w:left w:val="nil"/>
                <w:bottom w:val="nil"/>
                <w:right w:val="nil"/>
                <w:between w:val="nil"/>
              </w:pBdr>
              <w:spacing w:before="0" w:after="0"/>
              <w:jc w:val="right"/>
              <w:rPr>
                <w:color w:val="000000"/>
              </w:rPr>
            </w:pPr>
            <w:r>
              <w:rPr>
                <w:color w:val="000000"/>
              </w:rPr>
              <w:t>Number Sample Years</w:t>
            </w:r>
          </w:p>
        </w:tc>
        <w:tc>
          <w:tcPr>
            <w:tcW w:w="1325" w:type="dxa"/>
          </w:tcPr>
          <w:p w14:paraId="000000F3" w14:textId="77777777" w:rsidR="00853667" w:rsidRDefault="00D1629E">
            <w:pPr>
              <w:keepNext/>
              <w:keepLines/>
              <w:pBdr>
                <w:top w:val="nil"/>
                <w:left w:val="nil"/>
                <w:bottom w:val="nil"/>
                <w:right w:val="nil"/>
                <w:between w:val="nil"/>
              </w:pBdr>
              <w:spacing w:before="0" w:after="0"/>
              <w:jc w:val="right"/>
              <w:rPr>
                <w:color w:val="000000"/>
              </w:rPr>
            </w:pPr>
            <w:r>
              <w:rPr>
                <w:color w:val="000000"/>
              </w:rPr>
              <w:t>Drainage Area [km2]</w:t>
            </w:r>
          </w:p>
        </w:tc>
        <w:tc>
          <w:tcPr>
            <w:tcW w:w="1106" w:type="dxa"/>
          </w:tcPr>
          <w:p w14:paraId="000000F4" w14:textId="77777777" w:rsidR="00853667" w:rsidRDefault="00D1629E">
            <w:pPr>
              <w:keepNext/>
              <w:keepLines/>
              <w:pBdr>
                <w:top w:val="nil"/>
                <w:left w:val="nil"/>
                <w:bottom w:val="nil"/>
                <w:right w:val="nil"/>
                <w:between w:val="nil"/>
              </w:pBdr>
              <w:spacing w:before="0" w:after="0"/>
              <w:jc w:val="right"/>
              <w:rPr>
                <w:color w:val="000000"/>
              </w:rPr>
            </w:pPr>
            <w:r>
              <w:rPr>
                <w:color w:val="000000"/>
              </w:rPr>
              <w:t>Number Sites</w:t>
            </w:r>
          </w:p>
        </w:tc>
        <w:tc>
          <w:tcPr>
            <w:tcW w:w="1528" w:type="dxa"/>
          </w:tcPr>
          <w:p w14:paraId="000000F5" w14:textId="77777777" w:rsidR="00853667" w:rsidRDefault="00D1629E">
            <w:pPr>
              <w:keepNext/>
              <w:keepLines/>
              <w:pBdr>
                <w:top w:val="nil"/>
                <w:left w:val="nil"/>
                <w:bottom w:val="nil"/>
                <w:right w:val="nil"/>
                <w:between w:val="nil"/>
              </w:pBdr>
              <w:spacing w:before="0" w:after="0"/>
              <w:jc w:val="left"/>
              <w:rPr>
                <w:color w:val="000000"/>
              </w:rPr>
            </w:pPr>
            <w:r>
              <w:rPr>
                <w:color w:val="000000"/>
              </w:rPr>
              <w:t>Reference</w:t>
            </w:r>
          </w:p>
        </w:tc>
      </w:tr>
      <w:tr w:rsidR="00853667" w14:paraId="5EFF0C3F" w14:textId="77777777">
        <w:tc>
          <w:tcPr>
            <w:tcW w:w="1714" w:type="dxa"/>
          </w:tcPr>
          <w:p w14:paraId="000000F6" w14:textId="77777777" w:rsidR="00853667" w:rsidRDefault="00D1629E">
            <w:pPr>
              <w:keepNext/>
              <w:keepLines/>
              <w:pBdr>
                <w:top w:val="nil"/>
                <w:left w:val="nil"/>
                <w:bottom w:val="nil"/>
                <w:right w:val="nil"/>
                <w:between w:val="nil"/>
              </w:pBdr>
              <w:spacing w:before="0" w:after="0"/>
              <w:jc w:val="left"/>
              <w:rPr>
                <w:color w:val="000000"/>
              </w:rPr>
            </w:pPr>
            <w:r>
              <w:rPr>
                <w:color w:val="000000"/>
              </w:rPr>
              <w:t>Powder-Tongue</w:t>
            </w:r>
          </w:p>
        </w:tc>
        <w:tc>
          <w:tcPr>
            <w:tcW w:w="1059" w:type="dxa"/>
          </w:tcPr>
          <w:p w14:paraId="000000F7" w14:textId="77777777" w:rsidR="00853667" w:rsidRDefault="00D1629E">
            <w:pPr>
              <w:keepNext/>
              <w:keepLines/>
              <w:pBdr>
                <w:top w:val="nil"/>
                <w:left w:val="nil"/>
                <w:bottom w:val="nil"/>
                <w:right w:val="nil"/>
                <w:between w:val="nil"/>
              </w:pBdr>
              <w:spacing w:before="0" w:after="0"/>
              <w:jc w:val="right"/>
              <w:rPr>
                <w:color w:val="000000"/>
              </w:rPr>
            </w:pPr>
            <w:r>
              <w:rPr>
                <w:color w:val="000000"/>
              </w:rPr>
              <w:t>2</w:t>
            </w:r>
          </w:p>
        </w:tc>
        <w:tc>
          <w:tcPr>
            <w:tcW w:w="1352" w:type="dxa"/>
          </w:tcPr>
          <w:p w14:paraId="000000F8" w14:textId="77777777" w:rsidR="00853667" w:rsidRDefault="00D1629E">
            <w:pPr>
              <w:keepNext/>
              <w:keepLines/>
              <w:pBdr>
                <w:top w:val="nil"/>
                <w:left w:val="nil"/>
                <w:bottom w:val="nil"/>
                <w:right w:val="nil"/>
                <w:between w:val="nil"/>
              </w:pBdr>
              <w:spacing w:before="0" w:after="0"/>
              <w:jc w:val="right"/>
              <w:rPr>
                <w:color w:val="000000"/>
              </w:rPr>
            </w:pPr>
            <w:r>
              <w:rPr>
                <w:color w:val="000000"/>
              </w:rPr>
              <w:t>41</w:t>
            </w:r>
          </w:p>
        </w:tc>
        <w:tc>
          <w:tcPr>
            <w:tcW w:w="1276" w:type="dxa"/>
          </w:tcPr>
          <w:p w14:paraId="000000F9" w14:textId="77777777" w:rsidR="00853667" w:rsidRDefault="00D1629E">
            <w:pPr>
              <w:keepNext/>
              <w:keepLines/>
              <w:pBdr>
                <w:top w:val="nil"/>
                <w:left w:val="nil"/>
                <w:bottom w:val="nil"/>
                <w:right w:val="nil"/>
                <w:between w:val="nil"/>
              </w:pBdr>
              <w:spacing w:before="0" w:after="0"/>
              <w:jc w:val="right"/>
              <w:rPr>
                <w:color w:val="000000"/>
              </w:rPr>
            </w:pPr>
            <w:r>
              <w:rPr>
                <w:color w:val="000000"/>
              </w:rPr>
              <w:t>9</w:t>
            </w:r>
          </w:p>
        </w:tc>
        <w:tc>
          <w:tcPr>
            <w:tcW w:w="1325" w:type="dxa"/>
          </w:tcPr>
          <w:p w14:paraId="000000FA" w14:textId="77777777" w:rsidR="00853667" w:rsidRDefault="00D1629E">
            <w:pPr>
              <w:keepNext/>
              <w:keepLines/>
              <w:pBdr>
                <w:top w:val="nil"/>
                <w:left w:val="nil"/>
                <w:bottom w:val="nil"/>
                <w:right w:val="nil"/>
                <w:between w:val="nil"/>
              </w:pBdr>
              <w:spacing w:before="0" w:after="0"/>
              <w:jc w:val="right"/>
              <w:rPr>
                <w:color w:val="000000"/>
              </w:rPr>
            </w:pPr>
            <w:r>
              <w:rPr>
                <w:color w:val="000000"/>
              </w:rPr>
              <w:t>2</w:t>
            </w:r>
          </w:p>
        </w:tc>
        <w:tc>
          <w:tcPr>
            <w:tcW w:w="1106" w:type="dxa"/>
          </w:tcPr>
          <w:p w14:paraId="000000FB"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528" w:type="dxa"/>
          </w:tcPr>
          <w:p w14:paraId="000000FC" w14:textId="77777777" w:rsidR="00853667" w:rsidRDefault="00D1629E">
            <w:pPr>
              <w:keepNext/>
              <w:keepLines/>
              <w:pBdr>
                <w:top w:val="nil"/>
                <w:left w:val="nil"/>
                <w:bottom w:val="nil"/>
                <w:right w:val="nil"/>
                <w:between w:val="nil"/>
              </w:pBdr>
              <w:spacing w:before="0" w:after="0"/>
              <w:jc w:val="left"/>
              <w:rPr>
                <w:color w:val="000000"/>
              </w:rPr>
            </w:pPr>
            <w:proofErr w:type="spellStart"/>
            <w:r>
              <w:rPr>
                <w:color w:val="000000"/>
              </w:rPr>
              <w:t>Rankl</w:t>
            </w:r>
            <w:proofErr w:type="spellEnd"/>
            <w:r>
              <w:rPr>
                <w:color w:val="000000"/>
              </w:rPr>
              <w:t xml:space="preserve"> et al. 2004</w:t>
            </w:r>
          </w:p>
        </w:tc>
      </w:tr>
      <w:tr w:rsidR="00853667" w14:paraId="7985B9AE" w14:textId="77777777">
        <w:tc>
          <w:tcPr>
            <w:tcW w:w="1714" w:type="dxa"/>
          </w:tcPr>
          <w:p w14:paraId="000000FD" w14:textId="77777777" w:rsidR="00853667" w:rsidRDefault="00D1629E">
            <w:pPr>
              <w:keepNext/>
              <w:keepLines/>
              <w:pBdr>
                <w:top w:val="nil"/>
                <w:left w:val="nil"/>
                <w:bottom w:val="nil"/>
                <w:right w:val="nil"/>
                <w:between w:val="nil"/>
              </w:pBdr>
              <w:spacing w:before="0" w:after="0"/>
              <w:jc w:val="left"/>
              <w:rPr>
                <w:color w:val="000000"/>
              </w:rPr>
            </w:pPr>
            <w:r>
              <w:rPr>
                <w:color w:val="000000"/>
              </w:rPr>
              <w:t>Rio Grande-Elephant Butte</w:t>
            </w:r>
          </w:p>
        </w:tc>
        <w:tc>
          <w:tcPr>
            <w:tcW w:w="1059" w:type="dxa"/>
          </w:tcPr>
          <w:p w14:paraId="000000FE"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352" w:type="dxa"/>
          </w:tcPr>
          <w:p w14:paraId="000000FF" w14:textId="77777777" w:rsidR="00853667" w:rsidRDefault="00D1629E">
            <w:pPr>
              <w:keepNext/>
              <w:keepLines/>
              <w:pBdr>
                <w:top w:val="nil"/>
                <w:left w:val="nil"/>
                <w:bottom w:val="nil"/>
                <w:right w:val="nil"/>
                <w:between w:val="nil"/>
              </w:pBdr>
              <w:spacing w:before="0" w:after="0"/>
              <w:jc w:val="right"/>
              <w:rPr>
                <w:color w:val="000000"/>
              </w:rPr>
            </w:pPr>
            <w:r>
              <w:rPr>
                <w:color w:val="000000"/>
              </w:rPr>
              <w:t>19</w:t>
            </w:r>
          </w:p>
        </w:tc>
        <w:tc>
          <w:tcPr>
            <w:tcW w:w="1276" w:type="dxa"/>
          </w:tcPr>
          <w:p w14:paraId="00000100" w14:textId="77777777" w:rsidR="00853667" w:rsidRDefault="00D1629E">
            <w:pPr>
              <w:keepNext/>
              <w:keepLines/>
              <w:pBdr>
                <w:top w:val="nil"/>
                <w:left w:val="nil"/>
                <w:bottom w:val="nil"/>
                <w:right w:val="nil"/>
                <w:between w:val="nil"/>
              </w:pBdr>
              <w:spacing w:before="0" w:after="0"/>
              <w:jc w:val="right"/>
              <w:rPr>
                <w:color w:val="000000"/>
              </w:rPr>
            </w:pPr>
            <w:r>
              <w:rPr>
                <w:color w:val="000000"/>
              </w:rPr>
              <w:t>19</w:t>
            </w:r>
          </w:p>
        </w:tc>
        <w:tc>
          <w:tcPr>
            <w:tcW w:w="1325" w:type="dxa"/>
          </w:tcPr>
          <w:p w14:paraId="00000101" w14:textId="77777777" w:rsidR="00853667" w:rsidRDefault="00D1629E">
            <w:pPr>
              <w:keepNext/>
              <w:keepLines/>
              <w:pBdr>
                <w:top w:val="nil"/>
                <w:left w:val="nil"/>
                <w:bottom w:val="nil"/>
                <w:right w:val="nil"/>
                <w:between w:val="nil"/>
              </w:pBdr>
              <w:spacing w:before="0" w:after="0"/>
              <w:jc w:val="right"/>
              <w:rPr>
                <w:color w:val="000000"/>
              </w:rPr>
            </w:pPr>
            <w:r>
              <w:rPr>
                <w:color w:val="000000"/>
              </w:rPr>
              <w:t>43</w:t>
            </w:r>
          </w:p>
        </w:tc>
        <w:tc>
          <w:tcPr>
            <w:tcW w:w="1106" w:type="dxa"/>
          </w:tcPr>
          <w:p w14:paraId="00000102" w14:textId="77777777" w:rsidR="00853667" w:rsidRDefault="00D1629E">
            <w:pPr>
              <w:keepNext/>
              <w:keepLines/>
              <w:pBdr>
                <w:top w:val="nil"/>
                <w:left w:val="nil"/>
                <w:bottom w:val="nil"/>
                <w:right w:val="nil"/>
                <w:between w:val="nil"/>
              </w:pBdr>
              <w:spacing w:before="0" w:after="0"/>
              <w:jc w:val="right"/>
              <w:rPr>
                <w:color w:val="000000"/>
              </w:rPr>
            </w:pPr>
            <w:r>
              <w:rPr>
                <w:color w:val="000000"/>
              </w:rPr>
              <w:t>2</w:t>
            </w:r>
          </w:p>
        </w:tc>
        <w:tc>
          <w:tcPr>
            <w:tcW w:w="1528" w:type="dxa"/>
          </w:tcPr>
          <w:p w14:paraId="00000103" w14:textId="77777777" w:rsidR="00853667" w:rsidRDefault="00D1629E">
            <w:pPr>
              <w:keepNext/>
              <w:keepLines/>
              <w:pBdr>
                <w:top w:val="nil"/>
                <w:left w:val="nil"/>
                <w:bottom w:val="nil"/>
                <w:right w:val="nil"/>
                <w:between w:val="nil"/>
              </w:pBdr>
              <w:spacing w:before="0" w:after="0"/>
              <w:jc w:val="left"/>
              <w:rPr>
                <w:color w:val="000000"/>
              </w:rPr>
            </w:pPr>
            <w:proofErr w:type="spellStart"/>
            <w:r>
              <w:rPr>
                <w:color w:val="000000"/>
              </w:rPr>
              <w:t>Hejl</w:t>
            </w:r>
            <w:proofErr w:type="spellEnd"/>
            <w:r>
              <w:rPr>
                <w:color w:val="000000"/>
              </w:rPr>
              <w:t xml:space="preserve"> Jr. 1980</w:t>
            </w:r>
          </w:p>
        </w:tc>
      </w:tr>
      <w:tr w:rsidR="00853667" w14:paraId="1A313E86" w14:textId="77777777">
        <w:tc>
          <w:tcPr>
            <w:tcW w:w="1714" w:type="dxa"/>
          </w:tcPr>
          <w:p w14:paraId="00000104" w14:textId="77777777" w:rsidR="00853667" w:rsidRDefault="00D1629E">
            <w:pPr>
              <w:keepNext/>
              <w:keepLines/>
              <w:pBdr>
                <w:top w:val="nil"/>
                <w:left w:val="nil"/>
                <w:bottom w:val="nil"/>
                <w:right w:val="nil"/>
                <w:between w:val="nil"/>
              </w:pBdr>
              <w:spacing w:before="0" w:after="0"/>
              <w:jc w:val="left"/>
              <w:rPr>
                <w:color w:val="000000"/>
              </w:rPr>
            </w:pPr>
            <w:r>
              <w:rPr>
                <w:color w:val="000000"/>
              </w:rPr>
              <w:t>Rio Grande-</w:t>
            </w:r>
            <w:proofErr w:type="spellStart"/>
            <w:r>
              <w:rPr>
                <w:color w:val="000000"/>
              </w:rPr>
              <w:t>Mimbres</w:t>
            </w:r>
            <w:proofErr w:type="spellEnd"/>
          </w:p>
        </w:tc>
        <w:tc>
          <w:tcPr>
            <w:tcW w:w="1059" w:type="dxa"/>
          </w:tcPr>
          <w:p w14:paraId="00000105"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352" w:type="dxa"/>
          </w:tcPr>
          <w:p w14:paraId="00000106" w14:textId="77777777" w:rsidR="00853667" w:rsidRDefault="00D1629E">
            <w:pPr>
              <w:keepNext/>
              <w:keepLines/>
              <w:pBdr>
                <w:top w:val="nil"/>
                <w:left w:val="nil"/>
                <w:bottom w:val="nil"/>
                <w:right w:val="nil"/>
                <w:between w:val="nil"/>
              </w:pBdr>
              <w:spacing w:before="0" w:after="0"/>
              <w:jc w:val="right"/>
              <w:rPr>
                <w:color w:val="000000"/>
              </w:rPr>
            </w:pPr>
            <w:r>
              <w:rPr>
                <w:color w:val="000000"/>
              </w:rPr>
              <w:t>5</w:t>
            </w:r>
          </w:p>
        </w:tc>
        <w:tc>
          <w:tcPr>
            <w:tcW w:w="1276" w:type="dxa"/>
          </w:tcPr>
          <w:p w14:paraId="00000107" w14:textId="77777777" w:rsidR="00853667" w:rsidRDefault="00D1629E">
            <w:pPr>
              <w:keepNext/>
              <w:keepLines/>
              <w:pBdr>
                <w:top w:val="nil"/>
                <w:left w:val="nil"/>
                <w:bottom w:val="nil"/>
                <w:right w:val="nil"/>
                <w:between w:val="nil"/>
              </w:pBdr>
              <w:spacing w:before="0" w:after="0"/>
              <w:jc w:val="right"/>
              <w:rPr>
                <w:color w:val="000000"/>
              </w:rPr>
            </w:pPr>
            <w:r>
              <w:rPr>
                <w:color w:val="000000"/>
              </w:rPr>
              <w:t>8</w:t>
            </w:r>
          </w:p>
        </w:tc>
        <w:tc>
          <w:tcPr>
            <w:tcW w:w="1325" w:type="dxa"/>
          </w:tcPr>
          <w:p w14:paraId="00000108" w14:textId="77777777" w:rsidR="00853667" w:rsidRDefault="00D1629E">
            <w:pPr>
              <w:keepNext/>
              <w:keepLines/>
              <w:pBdr>
                <w:top w:val="nil"/>
                <w:left w:val="nil"/>
                <w:bottom w:val="nil"/>
                <w:right w:val="nil"/>
                <w:between w:val="nil"/>
              </w:pBdr>
              <w:spacing w:before="0" w:after="0"/>
              <w:jc w:val="right"/>
              <w:rPr>
                <w:color w:val="000000"/>
              </w:rPr>
            </w:pPr>
            <w:r>
              <w:rPr>
                <w:color w:val="000000"/>
              </w:rPr>
              <w:t>35</w:t>
            </w:r>
          </w:p>
        </w:tc>
        <w:tc>
          <w:tcPr>
            <w:tcW w:w="1106" w:type="dxa"/>
          </w:tcPr>
          <w:p w14:paraId="00000109"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528" w:type="dxa"/>
          </w:tcPr>
          <w:p w14:paraId="0000010A" w14:textId="77777777" w:rsidR="00853667" w:rsidRDefault="00D1629E">
            <w:pPr>
              <w:keepNext/>
              <w:keepLines/>
              <w:pBdr>
                <w:top w:val="nil"/>
                <w:left w:val="nil"/>
                <w:bottom w:val="nil"/>
                <w:right w:val="nil"/>
                <w:between w:val="nil"/>
              </w:pBdr>
              <w:spacing w:before="0" w:after="0"/>
              <w:jc w:val="left"/>
              <w:rPr>
                <w:color w:val="000000"/>
              </w:rPr>
            </w:pPr>
            <w:r>
              <w:rPr>
                <w:color w:val="000000"/>
              </w:rPr>
              <w:t>Schumer et al. 2014</w:t>
            </w:r>
          </w:p>
        </w:tc>
      </w:tr>
      <w:tr w:rsidR="00853667" w14:paraId="6E386D53" w14:textId="77777777">
        <w:tc>
          <w:tcPr>
            <w:tcW w:w="1714" w:type="dxa"/>
          </w:tcPr>
          <w:p w14:paraId="0000010B" w14:textId="77777777" w:rsidR="00853667" w:rsidRDefault="00D1629E">
            <w:pPr>
              <w:keepNext/>
              <w:keepLines/>
              <w:pBdr>
                <w:top w:val="nil"/>
                <w:left w:val="nil"/>
                <w:bottom w:val="nil"/>
                <w:right w:val="nil"/>
                <w:between w:val="nil"/>
              </w:pBdr>
              <w:spacing w:before="0" w:after="0"/>
              <w:jc w:val="left"/>
              <w:rPr>
                <w:color w:val="000000"/>
              </w:rPr>
            </w:pPr>
            <w:r>
              <w:rPr>
                <w:color w:val="000000"/>
              </w:rPr>
              <w:t>Upper Pecos</w:t>
            </w:r>
          </w:p>
        </w:tc>
        <w:tc>
          <w:tcPr>
            <w:tcW w:w="1059" w:type="dxa"/>
          </w:tcPr>
          <w:p w14:paraId="0000010C"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352" w:type="dxa"/>
          </w:tcPr>
          <w:p w14:paraId="0000010D" w14:textId="77777777" w:rsidR="00853667" w:rsidRDefault="00D1629E">
            <w:pPr>
              <w:keepNext/>
              <w:keepLines/>
              <w:pBdr>
                <w:top w:val="nil"/>
                <w:left w:val="nil"/>
                <w:bottom w:val="nil"/>
                <w:right w:val="nil"/>
                <w:between w:val="nil"/>
              </w:pBdr>
              <w:spacing w:before="0" w:after="0"/>
              <w:jc w:val="right"/>
              <w:rPr>
                <w:color w:val="000000"/>
              </w:rPr>
            </w:pPr>
            <w:r>
              <w:rPr>
                <w:color w:val="000000"/>
              </w:rPr>
              <w:t>7</w:t>
            </w:r>
          </w:p>
        </w:tc>
        <w:tc>
          <w:tcPr>
            <w:tcW w:w="1276" w:type="dxa"/>
          </w:tcPr>
          <w:p w14:paraId="0000010E" w14:textId="77777777" w:rsidR="00853667" w:rsidRDefault="00D1629E">
            <w:pPr>
              <w:keepNext/>
              <w:keepLines/>
              <w:pBdr>
                <w:top w:val="nil"/>
                <w:left w:val="nil"/>
                <w:bottom w:val="nil"/>
                <w:right w:val="nil"/>
                <w:between w:val="nil"/>
              </w:pBdr>
              <w:spacing w:before="0" w:after="0"/>
              <w:jc w:val="right"/>
              <w:rPr>
                <w:color w:val="000000"/>
              </w:rPr>
            </w:pPr>
            <w:r>
              <w:rPr>
                <w:color w:val="000000"/>
              </w:rPr>
              <w:t>42</w:t>
            </w:r>
          </w:p>
        </w:tc>
        <w:tc>
          <w:tcPr>
            <w:tcW w:w="1325" w:type="dxa"/>
          </w:tcPr>
          <w:p w14:paraId="0000010F" w14:textId="77777777" w:rsidR="00853667" w:rsidRDefault="00D1629E">
            <w:pPr>
              <w:keepNext/>
              <w:keepLines/>
              <w:pBdr>
                <w:top w:val="nil"/>
                <w:left w:val="nil"/>
                <w:bottom w:val="nil"/>
                <w:right w:val="nil"/>
                <w:between w:val="nil"/>
              </w:pBdr>
              <w:spacing w:before="0" w:after="0"/>
              <w:jc w:val="right"/>
              <w:rPr>
                <w:color w:val="000000"/>
              </w:rPr>
            </w:pPr>
            <w:r>
              <w:rPr>
                <w:color w:val="000000"/>
              </w:rPr>
              <w:t>370</w:t>
            </w:r>
          </w:p>
        </w:tc>
        <w:tc>
          <w:tcPr>
            <w:tcW w:w="1106" w:type="dxa"/>
          </w:tcPr>
          <w:p w14:paraId="00000110" w14:textId="77777777" w:rsidR="00853667" w:rsidRDefault="00D1629E">
            <w:pPr>
              <w:keepNext/>
              <w:keepLines/>
              <w:pBdr>
                <w:top w:val="nil"/>
                <w:left w:val="nil"/>
                <w:bottom w:val="nil"/>
                <w:right w:val="nil"/>
                <w:between w:val="nil"/>
              </w:pBdr>
              <w:spacing w:before="0" w:after="0"/>
              <w:jc w:val="right"/>
              <w:rPr>
                <w:color w:val="000000"/>
              </w:rPr>
            </w:pPr>
            <w:r>
              <w:rPr>
                <w:color w:val="000000"/>
              </w:rPr>
              <w:t>4</w:t>
            </w:r>
          </w:p>
        </w:tc>
        <w:tc>
          <w:tcPr>
            <w:tcW w:w="1528" w:type="dxa"/>
          </w:tcPr>
          <w:p w14:paraId="00000111" w14:textId="77777777" w:rsidR="00853667" w:rsidRDefault="00D1629E">
            <w:pPr>
              <w:keepNext/>
              <w:keepLines/>
              <w:pBdr>
                <w:top w:val="nil"/>
                <w:left w:val="nil"/>
                <w:bottom w:val="nil"/>
                <w:right w:val="nil"/>
                <w:between w:val="nil"/>
              </w:pBdr>
              <w:spacing w:before="0" w:after="0"/>
              <w:jc w:val="left"/>
              <w:rPr>
                <w:color w:val="000000"/>
              </w:rPr>
            </w:pPr>
            <w:r>
              <w:rPr>
                <w:color w:val="000000"/>
              </w:rPr>
              <w:t>Schumer et al. 2014</w:t>
            </w:r>
          </w:p>
        </w:tc>
      </w:tr>
      <w:tr w:rsidR="00853667" w14:paraId="05C6F068" w14:textId="77777777">
        <w:tc>
          <w:tcPr>
            <w:tcW w:w="1714" w:type="dxa"/>
          </w:tcPr>
          <w:p w14:paraId="00000112" w14:textId="77777777" w:rsidR="00853667" w:rsidRDefault="00D1629E">
            <w:pPr>
              <w:keepNext/>
              <w:keepLines/>
              <w:pBdr>
                <w:top w:val="nil"/>
                <w:left w:val="nil"/>
                <w:bottom w:val="nil"/>
                <w:right w:val="nil"/>
                <w:between w:val="nil"/>
              </w:pBdr>
              <w:spacing w:before="0" w:after="0"/>
              <w:jc w:val="left"/>
              <w:rPr>
                <w:color w:val="000000"/>
              </w:rPr>
            </w:pPr>
            <w:r>
              <w:rPr>
                <w:color w:val="000000"/>
              </w:rPr>
              <w:t>White-Yampa</w:t>
            </w:r>
          </w:p>
        </w:tc>
        <w:tc>
          <w:tcPr>
            <w:tcW w:w="1059" w:type="dxa"/>
          </w:tcPr>
          <w:p w14:paraId="00000113" w14:textId="77777777" w:rsidR="00853667" w:rsidRDefault="00D1629E">
            <w:pPr>
              <w:keepNext/>
              <w:keepLines/>
              <w:pBdr>
                <w:top w:val="nil"/>
                <w:left w:val="nil"/>
                <w:bottom w:val="nil"/>
                <w:right w:val="nil"/>
                <w:between w:val="nil"/>
              </w:pBdr>
              <w:spacing w:before="0" w:after="0"/>
              <w:jc w:val="right"/>
              <w:rPr>
                <w:color w:val="000000"/>
              </w:rPr>
            </w:pPr>
            <w:r>
              <w:rPr>
                <w:color w:val="000000"/>
              </w:rPr>
              <w:t>32</w:t>
            </w:r>
          </w:p>
        </w:tc>
        <w:tc>
          <w:tcPr>
            <w:tcW w:w="1352" w:type="dxa"/>
          </w:tcPr>
          <w:p w14:paraId="00000114" w14:textId="77777777" w:rsidR="00853667" w:rsidRDefault="00D1629E">
            <w:pPr>
              <w:keepNext/>
              <w:keepLines/>
              <w:pBdr>
                <w:top w:val="nil"/>
                <w:left w:val="nil"/>
                <w:bottom w:val="nil"/>
                <w:right w:val="nil"/>
                <w:between w:val="nil"/>
              </w:pBdr>
              <w:spacing w:before="0" w:after="0"/>
              <w:jc w:val="right"/>
              <w:rPr>
                <w:color w:val="000000"/>
              </w:rPr>
            </w:pPr>
            <w:r>
              <w:rPr>
                <w:color w:val="000000"/>
              </w:rPr>
              <w:t>5</w:t>
            </w:r>
          </w:p>
        </w:tc>
        <w:tc>
          <w:tcPr>
            <w:tcW w:w="1276" w:type="dxa"/>
          </w:tcPr>
          <w:p w14:paraId="00000115" w14:textId="77777777" w:rsidR="00853667" w:rsidRDefault="00D1629E">
            <w:pPr>
              <w:keepNext/>
              <w:keepLines/>
              <w:pBdr>
                <w:top w:val="nil"/>
                <w:left w:val="nil"/>
                <w:bottom w:val="nil"/>
                <w:right w:val="nil"/>
                <w:between w:val="nil"/>
              </w:pBdr>
              <w:spacing w:before="0" w:after="0"/>
              <w:jc w:val="right"/>
              <w:rPr>
                <w:color w:val="000000"/>
              </w:rPr>
            </w:pPr>
            <w:r>
              <w:rPr>
                <w:color w:val="000000"/>
              </w:rPr>
              <w:t>7</w:t>
            </w:r>
          </w:p>
        </w:tc>
        <w:tc>
          <w:tcPr>
            <w:tcW w:w="1325" w:type="dxa"/>
          </w:tcPr>
          <w:p w14:paraId="00000116" w14:textId="77777777" w:rsidR="00853667" w:rsidRDefault="00D1629E">
            <w:pPr>
              <w:keepNext/>
              <w:keepLines/>
              <w:pBdr>
                <w:top w:val="nil"/>
                <w:left w:val="nil"/>
                <w:bottom w:val="nil"/>
                <w:right w:val="nil"/>
                <w:between w:val="nil"/>
              </w:pBdr>
              <w:spacing w:before="0" w:after="0"/>
              <w:jc w:val="right"/>
              <w:rPr>
                <w:color w:val="000000"/>
              </w:rPr>
            </w:pPr>
            <w:r>
              <w:rPr>
                <w:color w:val="000000"/>
              </w:rPr>
              <w:t>29</w:t>
            </w:r>
          </w:p>
        </w:tc>
        <w:tc>
          <w:tcPr>
            <w:tcW w:w="1106" w:type="dxa"/>
          </w:tcPr>
          <w:p w14:paraId="00000117" w14:textId="77777777" w:rsidR="00853667" w:rsidRDefault="00D1629E">
            <w:pPr>
              <w:keepNext/>
              <w:keepLines/>
              <w:pBdr>
                <w:top w:val="nil"/>
                <w:left w:val="nil"/>
                <w:bottom w:val="nil"/>
                <w:right w:val="nil"/>
                <w:between w:val="nil"/>
              </w:pBdr>
              <w:spacing w:before="0" w:after="0"/>
              <w:jc w:val="right"/>
              <w:rPr>
                <w:color w:val="000000"/>
              </w:rPr>
            </w:pPr>
            <w:r>
              <w:rPr>
                <w:color w:val="000000"/>
              </w:rPr>
              <w:t>6</w:t>
            </w:r>
          </w:p>
        </w:tc>
        <w:tc>
          <w:tcPr>
            <w:tcW w:w="1528" w:type="dxa"/>
          </w:tcPr>
          <w:p w14:paraId="00000118" w14:textId="77777777" w:rsidR="00853667" w:rsidRDefault="00D1629E">
            <w:pPr>
              <w:keepNext/>
              <w:keepLines/>
              <w:pBdr>
                <w:top w:val="nil"/>
                <w:left w:val="nil"/>
                <w:bottom w:val="nil"/>
                <w:right w:val="nil"/>
                <w:between w:val="nil"/>
              </w:pBdr>
              <w:spacing w:before="0" w:after="0"/>
              <w:jc w:val="left"/>
              <w:rPr>
                <w:color w:val="000000"/>
              </w:rPr>
            </w:pPr>
            <w:r>
              <w:rPr>
                <w:color w:val="000000"/>
              </w:rPr>
              <w:t>Elliott &amp; Carter 1986</w:t>
            </w:r>
          </w:p>
        </w:tc>
      </w:tr>
      <w:tr w:rsidR="00853667" w14:paraId="3C0184F2" w14:textId="77777777">
        <w:tc>
          <w:tcPr>
            <w:tcW w:w="1714" w:type="dxa"/>
          </w:tcPr>
          <w:p w14:paraId="00000119" w14:textId="77777777" w:rsidR="00853667" w:rsidRDefault="00D1629E">
            <w:pPr>
              <w:keepNext/>
              <w:keepLines/>
              <w:pBdr>
                <w:top w:val="nil"/>
                <w:left w:val="nil"/>
                <w:bottom w:val="nil"/>
                <w:right w:val="nil"/>
                <w:between w:val="nil"/>
              </w:pBdr>
              <w:spacing w:before="0" w:after="0"/>
              <w:jc w:val="left"/>
              <w:rPr>
                <w:color w:val="000000"/>
              </w:rPr>
            </w:pPr>
            <w:r>
              <w:rPr>
                <w:color w:val="000000"/>
              </w:rPr>
              <w:t>San Juan</w:t>
            </w:r>
          </w:p>
        </w:tc>
        <w:tc>
          <w:tcPr>
            <w:tcW w:w="1059" w:type="dxa"/>
          </w:tcPr>
          <w:p w14:paraId="0000011A" w14:textId="77777777" w:rsidR="00853667" w:rsidRDefault="00D1629E">
            <w:pPr>
              <w:keepNext/>
              <w:keepLines/>
              <w:pBdr>
                <w:top w:val="nil"/>
                <w:left w:val="nil"/>
                <w:bottom w:val="nil"/>
                <w:right w:val="nil"/>
                <w:between w:val="nil"/>
              </w:pBdr>
              <w:spacing w:before="0" w:after="0"/>
              <w:jc w:val="right"/>
              <w:rPr>
                <w:color w:val="000000"/>
              </w:rPr>
            </w:pPr>
            <w:r>
              <w:rPr>
                <w:color w:val="000000"/>
              </w:rPr>
              <w:t>16</w:t>
            </w:r>
          </w:p>
        </w:tc>
        <w:tc>
          <w:tcPr>
            <w:tcW w:w="1352" w:type="dxa"/>
          </w:tcPr>
          <w:p w14:paraId="0000011B" w14:textId="77777777" w:rsidR="00853667" w:rsidRDefault="00D1629E">
            <w:pPr>
              <w:keepNext/>
              <w:keepLines/>
              <w:pBdr>
                <w:top w:val="nil"/>
                <w:left w:val="nil"/>
                <w:bottom w:val="nil"/>
                <w:right w:val="nil"/>
                <w:between w:val="nil"/>
              </w:pBdr>
              <w:spacing w:before="0" w:after="0"/>
              <w:jc w:val="right"/>
              <w:rPr>
                <w:color w:val="000000"/>
              </w:rPr>
            </w:pPr>
            <w:r>
              <w:rPr>
                <w:color w:val="000000"/>
              </w:rPr>
              <w:t>65</w:t>
            </w:r>
          </w:p>
        </w:tc>
        <w:tc>
          <w:tcPr>
            <w:tcW w:w="1276" w:type="dxa"/>
          </w:tcPr>
          <w:p w14:paraId="0000011C" w14:textId="77777777" w:rsidR="00853667" w:rsidRDefault="00D1629E">
            <w:pPr>
              <w:keepNext/>
              <w:keepLines/>
              <w:pBdr>
                <w:top w:val="nil"/>
                <w:left w:val="nil"/>
                <w:bottom w:val="nil"/>
                <w:right w:val="nil"/>
                <w:between w:val="nil"/>
              </w:pBdr>
              <w:spacing w:before="0" w:after="0"/>
              <w:jc w:val="right"/>
              <w:rPr>
                <w:color w:val="000000"/>
              </w:rPr>
            </w:pPr>
            <w:r>
              <w:rPr>
                <w:color w:val="000000"/>
              </w:rPr>
              <w:t>7</w:t>
            </w:r>
          </w:p>
        </w:tc>
        <w:tc>
          <w:tcPr>
            <w:tcW w:w="1325" w:type="dxa"/>
          </w:tcPr>
          <w:p w14:paraId="0000011D" w14:textId="77777777" w:rsidR="00853667" w:rsidRDefault="00D1629E">
            <w:pPr>
              <w:keepNext/>
              <w:keepLines/>
              <w:pBdr>
                <w:top w:val="nil"/>
                <w:left w:val="nil"/>
                <w:bottom w:val="nil"/>
                <w:right w:val="nil"/>
                <w:between w:val="nil"/>
              </w:pBdr>
              <w:spacing w:before="0" w:after="0"/>
              <w:jc w:val="right"/>
              <w:rPr>
                <w:color w:val="000000"/>
              </w:rPr>
            </w:pPr>
            <w:r>
              <w:rPr>
                <w:color w:val="000000"/>
              </w:rPr>
              <w:t>163</w:t>
            </w:r>
          </w:p>
        </w:tc>
        <w:tc>
          <w:tcPr>
            <w:tcW w:w="1106" w:type="dxa"/>
          </w:tcPr>
          <w:p w14:paraId="0000011E" w14:textId="77777777" w:rsidR="00853667" w:rsidRDefault="00D1629E">
            <w:pPr>
              <w:keepNext/>
              <w:keepLines/>
              <w:pBdr>
                <w:top w:val="nil"/>
                <w:left w:val="nil"/>
                <w:bottom w:val="nil"/>
                <w:right w:val="nil"/>
                <w:between w:val="nil"/>
              </w:pBdr>
              <w:spacing w:before="0" w:after="0"/>
              <w:jc w:val="right"/>
              <w:rPr>
                <w:color w:val="000000"/>
              </w:rPr>
            </w:pPr>
            <w:r>
              <w:rPr>
                <w:color w:val="000000"/>
              </w:rPr>
              <w:t>11</w:t>
            </w:r>
          </w:p>
        </w:tc>
        <w:tc>
          <w:tcPr>
            <w:tcW w:w="1528" w:type="dxa"/>
          </w:tcPr>
          <w:p w14:paraId="0000011F" w14:textId="77777777" w:rsidR="00853667" w:rsidRDefault="00D1629E">
            <w:pPr>
              <w:keepNext/>
              <w:keepLines/>
              <w:pBdr>
                <w:top w:val="nil"/>
                <w:left w:val="nil"/>
                <w:bottom w:val="nil"/>
                <w:right w:val="nil"/>
                <w:between w:val="nil"/>
              </w:pBdr>
              <w:spacing w:before="0" w:after="0"/>
              <w:jc w:val="left"/>
              <w:rPr>
                <w:color w:val="000000"/>
              </w:rPr>
            </w:pPr>
            <w:proofErr w:type="spellStart"/>
            <w:r>
              <w:rPr>
                <w:color w:val="000000"/>
              </w:rPr>
              <w:t>Hejl</w:t>
            </w:r>
            <w:proofErr w:type="spellEnd"/>
            <w:r>
              <w:rPr>
                <w:color w:val="000000"/>
              </w:rPr>
              <w:t xml:space="preserve"> Jr. 1980</w:t>
            </w:r>
          </w:p>
        </w:tc>
      </w:tr>
      <w:tr w:rsidR="00853667" w14:paraId="2156167A" w14:textId="77777777">
        <w:tc>
          <w:tcPr>
            <w:tcW w:w="1714" w:type="dxa"/>
          </w:tcPr>
          <w:p w14:paraId="00000120" w14:textId="77777777" w:rsidR="00853667" w:rsidRDefault="00D1629E">
            <w:pPr>
              <w:keepNext/>
              <w:keepLines/>
              <w:pBdr>
                <w:top w:val="nil"/>
                <w:left w:val="nil"/>
                <w:bottom w:val="nil"/>
                <w:right w:val="nil"/>
                <w:between w:val="nil"/>
              </w:pBdr>
              <w:spacing w:before="0" w:after="0"/>
              <w:jc w:val="left"/>
              <w:rPr>
                <w:color w:val="000000"/>
              </w:rPr>
            </w:pPr>
            <w:r>
              <w:rPr>
                <w:color w:val="000000"/>
              </w:rPr>
              <w:t>Lower Colorado-Lake Mead</w:t>
            </w:r>
          </w:p>
        </w:tc>
        <w:tc>
          <w:tcPr>
            <w:tcW w:w="1059" w:type="dxa"/>
          </w:tcPr>
          <w:p w14:paraId="00000121"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352" w:type="dxa"/>
          </w:tcPr>
          <w:p w14:paraId="00000122" w14:textId="77777777" w:rsidR="00853667" w:rsidRDefault="00D1629E">
            <w:pPr>
              <w:keepNext/>
              <w:keepLines/>
              <w:pBdr>
                <w:top w:val="nil"/>
                <w:left w:val="nil"/>
                <w:bottom w:val="nil"/>
                <w:right w:val="nil"/>
                <w:between w:val="nil"/>
              </w:pBdr>
              <w:spacing w:before="0" w:after="0"/>
              <w:jc w:val="right"/>
              <w:rPr>
                <w:color w:val="000000"/>
              </w:rPr>
            </w:pPr>
            <w:r>
              <w:rPr>
                <w:color w:val="000000"/>
              </w:rPr>
              <w:t>8</w:t>
            </w:r>
          </w:p>
        </w:tc>
        <w:tc>
          <w:tcPr>
            <w:tcW w:w="1276" w:type="dxa"/>
          </w:tcPr>
          <w:p w14:paraId="00000123" w14:textId="77777777" w:rsidR="00853667" w:rsidRDefault="00D1629E">
            <w:pPr>
              <w:keepNext/>
              <w:keepLines/>
              <w:pBdr>
                <w:top w:val="nil"/>
                <w:left w:val="nil"/>
                <w:bottom w:val="nil"/>
                <w:right w:val="nil"/>
                <w:between w:val="nil"/>
              </w:pBdr>
              <w:spacing w:before="0" w:after="0"/>
              <w:jc w:val="right"/>
              <w:rPr>
                <w:color w:val="000000"/>
              </w:rPr>
            </w:pPr>
            <w:r>
              <w:rPr>
                <w:color w:val="000000"/>
              </w:rPr>
              <w:t>24</w:t>
            </w:r>
          </w:p>
        </w:tc>
        <w:tc>
          <w:tcPr>
            <w:tcW w:w="1325" w:type="dxa"/>
          </w:tcPr>
          <w:p w14:paraId="00000124" w14:textId="77777777" w:rsidR="00853667" w:rsidRDefault="00D1629E">
            <w:pPr>
              <w:keepNext/>
              <w:keepLines/>
              <w:pBdr>
                <w:top w:val="nil"/>
                <w:left w:val="nil"/>
                <w:bottom w:val="nil"/>
                <w:right w:val="nil"/>
                <w:between w:val="nil"/>
              </w:pBdr>
              <w:spacing w:before="0" w:after="0"/>
              <w:jc w:val="right"/>
              <w:rPr>
                <w:color w:val="000000"/>
              </w:rPr>
            </w:pPr>
            <w:r>
              <w:rPr>
                <w:color w:val="000000"/>
              </w:rPr>
              <w:t>45</w:t>
            </w:r>
          </w:p>
        </w:tc>
        <w:tc>
          <w:tcPr>
            <w:tcW w:w="1106" w:type="dxa"/>
          </w:tcPr>
          <w:p w14:paraId="00000125" w14:textId="77777777" w:rsidR="00853667" w:rsidRDefault="00D1629E">
            <w:pPr>
              <w:keepNext/>
              <w:keepLines/>
              <w:pBdr>
                <w:top w:val="nil"/>
                <w:left w:val="nil"/>
                <w:bottom w:val="nil"/>
                <w:right w:val="nil"/>
                <w:between w:val="nil"/>
              </w:pBdr>
              <w:spacing w:before="0" w:after="0"/>
              <w:jc w:val="right"/>
              <w:rPr>
                <w:color w:val="000000"/>
              </w:rPr>
            </w:pPr>
            <w:r>
              <w:rPr>
                <w:color w:val="000000"/>
              </w:rPr>
              <w:t>5</w:t>
            </w:r>
          </w:p>
        </w:tc>
        <w:tc>
          <w:tcPr>
            <w:tcW w:w="1528" w:type="dxa"/>
          </w:tcPr>
          <w:p w14:paraId="00000126" w14:textId="77777777" w:rsidR="00853667" w:rsidRDefault="00D1629E">
            <w:pPr>
              <w:keepNext/>
              <w:keepLines/>
              <w:pBdr>
                <w:top w:val="nil"/>
                <w:left w:val="nil"/>
                <w:bottom w:val="nil"/>
                <w:right w:val="nil"/>
                <w:between w:val="nil"/>
              </w:pBdr>
              <w:spacing w:before="0" w:after="0"/>
              <w:jc w:val="left"/>
              <w:rPr>
                <w:color w:val="000000"/>
              </w:rPr>
            </w:pPr>
            <w:r>
              <w:rPr>
                <w:color w:val="000000"/>
              </w:rPr>
              <w:t>Schumer et al. 2014</w:t>
            </w:r>
          </w:p>
        </w:tc>
      </w:tr>
      <w:tr w:rsidR="00853667" w14:paraId="7EA902A2" w14:textId="77777777">
        <w:tc>
          <w:tcPr>
            <w:tcW w:w="1714" w:type="dxa"/>
          </w:tcPr>
          <w:p w14:paraId="00000127" w14:textId="77777777" w:rsidR="00853667" w:rsidRDefault="00D1629E">
            <w:pPr>
              <w:keepNext/>
              <w:keepLines/>
              <w:pBdr>
                <w:top w:val="nil"/>
                <w:left w:val="nil"/>
                <w:bottom w:val="nil"/>
                <w:right w:val="nil"/>
                <w:between w:val="nil"/>
              </w:pBdr>
              <w:spacing w:before="0" w:after="0"/>
              <w:jc w:val="left"/>
              <w:rPr>
                <w:color w:val="000000"/>
              </w:rPr>
            </w:pPr>
            <w:r>
              <w:rPr>
                <w:color w:val="000000"/>
              </w:rPr>
              <w:t>Lower Colorado</w:t>
            </w:r>
          </w:p>
        </w:tc>
        <w:tc>
          <w:tcPr>
            <w:tcW w:w="1059" w:type="dxa"/>
          </w:tcPr>
          <w:p w14:paraId="00000128"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352" w:type="dxa"/>
          </w:tcPr>
          <w:p w14:paraId="00000129" w14:textId="77777777" w:rsidR="00853667" w:rsidRDefault="00D1629E">
            <w:pPr>
              <w:keepNext/>
              <w:keepLines/>
              <w:pBdr>
                <w:top w:val="nil"/>
                <w:left w:val="nil"/>
                <w:bottom w:val="nil"/>
                <w:right w:val="nil"/>
                <w:between w:val="nil"/>
              </w:pBdr>
              <w:spacing w:before="0" w:after="0"/>
              <w:jc w:val="right"/>
              <w:rPr>
                <w:color w:val="000000"/>
              </w:rPr>
            </w:pPr>
            <w:r>
              <w:rPr>
                <w:color w:val="000000"/>
              </w:rPr>
              <w:t>40</w:t>
            </w:r>
          </w:p>
        </w:tc>
        <w:tc>
          <w:tcPr>
            <w:tcW w:w="1276" w:type="dxa"/>
          </w:tcPr>
          <w:p w14:paraId="0000012A" w14:textId="77777777" w:rsidR="00853667" w:rsidRDefault="00D1629E">
            <w:pPr>
              <w:keepNext/>
              <w:keepLines/>
              <w:pBdr>
                <w:top w:val="nil"/>
                <w:left w:val="nil"/>
                <w:bottom w:val="nil"/>
                <w:right w:val="nil"/>
                <w:between w:val="nil"/>
              </w:pBdr>
              <w:spacing w:before="0" w:after="0"/>
              <w:jc w:val="right"/>
              <w:rPr>
                <w:color w:val="000000"/>
              </w:rPr>
            </w:pPr>
            <w:r>
              <w:rPr>
                <w:color w:val="000000"/>
              </w:rPr>
              <w:t>59</w:t>
            </w:r>
          </w:p>
        </w:tc>
        <w:tc>
          <w:tcPr>
            <w:tcW w:w="1325" w:type="dxa"/>
          </w:tcPr>
          <w:p w14:paraId="0000012B" w14:textId="77777777" w:rsidR="00853667" w:rsidRDefault="00D1629E">
            <w:pPr>
              <w:keepNext/>
              <w:keepLines/>
              <w:pBdr>
                <w:top w:val="nil"/>
                <w:left w:val="nil"/>
                <w:bottom w:val="nil"/>
                <w:right w:val="nil"/>
                <w:between w:val="nil"/>
              </w:pBdr>
              <w:spacing w:before="0" w:after="0"/>
              <w:jc w:val="right"/>
              <w:rPr>
                <w:color w:val="000000"/>
              </w:rPr>
            </w:pPr>
            <w:r>
              <w:rPr>
                <w:color w:val="000000"/>
              </w:rPr>
              <w:t>2</w:t>
            </w:r>
          </w:p>
        </w:tc>
        <w:tc>
          <w:tcPr>
            <w:tcW w:w="1106" w:type="dxa"/>
          </w:tcPr>
          <w:p w14:paraId="0000012C"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528" w:type="dxa"/>
          </w:tcPr>
          <w:p w14:paraId="0000012D" w14:textId="77777777" w:rsidR="00853667" w:rsidRDefault="00D1629E">
            <w:pPr>
              <w:keepNext/>
              <w:keepLines/>
              <w:pBdr>
                <w:top w:val="nil"/>
                <w:left w:val="nil"/>
                <w:bottom w:val="nil"/>
                <w:right w:val="nil"/>
                <w:between w:val="nil"/>
              </w:pBdr>
              <w:spacing w:before="0" w:after="0"/>
              <w:jc w:val="left"/>
              <w:rPr>
                <w:color w:val="000000"/>
              </w:rPr>
            </w:pPr>
            <w:r>
              <w:rPr>
                <w:color w:val="000000"/>
              </w:rPr>
              <w:t>Schumer et al. 2014</w:t>
            </w:r>
          </w:p>
        </w:tc>
      </w:tr>
      <w:tr w:rsidR="00853667" w14:paraId="34D70986" w14:textId="77777777">
        <w:tc>
          <w:tcPr>
            <w:tcW w:w="1714" w:type="dxa"/>
          </w:tcPr>
          <w:p w14:paraId="0000012E" w14:textId="77777777" w:rsidR="00853667" w:rsidRDefault="00D1629E">
            <w:pPr>
              <w:keepNext/>
              <w:keepLines/>
              <w:pBdr>
                <w:top w:val="nil"/>
                <w:left w:val="nil"/>
                <w:bottom w:val="nil"/>
                <w:right w:val="nil"/>
                <w:between w:val="nil"/>
              </w:pBdr>
              <w:spacing w:before="0" w:after="0"/>
              <w:jc w:val="left"/>
              <w:rPr>
                <w:color w:val="000000"/>
              </w:rPr>
            </w:pPr>
            <w:r>
              <w:rPr>
                <w:color w:val="000000"/>
              </w:rPr>
              <w:t>Salt</w:t>
            </w:r>
          </w:p>
        </w:tc>
        <w:tc>
          <w:tcPr>
            <w:tcW w:w="1059" w:type="dxa"/>
          </w:tcPr>
          <w:p w14:paraId="0000012F" w14:textId="77777777" w:rsidR="00853667" w:rsidRDefault="00D1629E">
            <w:pPr>
              <w:keepNext/>
              <w:keepLines/>
              <w:pBdr>
                <w:top w:val="nil"/>
                <w:left w:val="nil"/>
                <w:bottom w:val="nil"/>
                <w:right w:val="nil"/>
                <w:between w:val="nil"/>
              </w:pBdr>
              <w:spacing w:before="0" w:after="0"/>
              <w:jc w:val="right"/>
              <w:rPr>
                <w:color w:val="000000"/>
              </w:rPr>
            </w:pPr>
            <w:r>
              <w:rPr>
                <w:color w:val="000000"/>
              </w:rPr>
              <w:t>8</w:t>
            </w:r>
          </w:p>
        </w:tc>
        <w:tc>
          <w:tcPr>
            <w:tcW w:w="1352" w:type="dxa"/>
          </w:tcPr>
          <w:p w14:paraId="00000130" w14:textId="77777777" w:rsidR="00853667" w:rsidRDefault="00D1629E">
            <w:pPr>
              <w:keepNext/>
              <w:keepLines/>
              <w:pBdr>
                <w:top w:val="nil"/>
                <w:left w:val="nil"/>
                <w:bottom w:val="nil"/>
                <w:right w:val="nil"/>
                <w:between w:val="nil"/>
              </w:pBdr>
              <w:spacing w:before="0" w:after="0"/>
              <w:jc w:val="right"/>
              <w:rPr>
                <w:color w:val="000000"/>
              </w:rPr>
            </w:pPr>
            <w:r>
              <w:rPr>
                <w:color w:val="000000"/>
              </w:rPr>
              <w:t>3</w:t>
            </w:r>
          </w:p>
        </w:tc>
        <w:tc>
          <w:tcPr>
            <w:tcW w:w="1276" w:type="dxa"/>
          </w:tcPr>
          <w:p w14:paraId="00000131" w14:textId="77777777" w:rsidR="00853667" w:rsidRDefault="00D1629E">
            <w:pPr>
              <w:keepNext/>
              <w:keepLines/>
              <w:pBdr>
                <w:top w:val="nil"/>
                <w:left w:val="nil"/>
                <w:bottom w:val="nil"/>
                <w:right w:val="nil"/>
                <w:between w:val="nil"/>
              </w:pBdr>
              <w:spacing w:before="0" w:after="0"/>
              <w:jc w:val="right"/>
              <w:rPr>
                <w:color w:val="000000"/>
              </w:rPr>
            </w:pPr>
            <w:r>
              <w:rPr>
                <w:color w:val="000000"/>
              </w:rPr>
              <w:t>39</w:t>
            </w:r>
          </w:p>
        </w:tc>
        <w:tc>
          <w:tcPr>
            <w:tcW w:w="1325" w:type="dxa"/>
          </w:tcPr>
          <w:p w14:paraId="00000132" w14:textId="77777777" w:rsidR="00853667" w:rsidRDefault="00D1629E">
            <w:pPr>
              <w:keepNext/>
              <w:keepLines/>
              <w:pBdr>
                <w:top w:val="nil"/>
                <w:left w:val="nil"/>
                <w:bottom w:val="nil"/>
                <w:right w:val="nil"/>
                <w:between w:val="nil"/>
              </w:pBdr>
              <w:spacing w:before="0" w:after="0"/>
              <w:jc w:val="right"/>
              <w:rPr>
                <w:color w:val="000000"/>
              </w:rPr>
            </w:pPr>
            <w:r>
              <w:rPr>
                <w:color w:val="000000"/>
              </w:rPr>
              <w:t>5</w:t>
            </w:r>
          </w:p>
        </w:tc>
        <w:tc>
          <w:tcPr>
            <w:tcW w:w="1106" w:type="dxa"/>
          </w:tcPr>
          <w:p w14:paraId="00000133"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528" w:type="dxa"/>
          </w:tcPr>
          <w:p w14:paraId="00000134" w14:textId="77777777" w:rsidR="00853667" w:rsidRDefault="00D1629E">
            <w:pPr>
              <w:keepNext/>
              <w:keepLines/>
              <w:pBdr>
                <w:top w:val="nil"/>
                <w:left w:val="nil"/>
                <w:bottom w:val="nil"/>
                <w:right w:val="nil"/>
                <w:between w:val="nil"/>
              </w:pBdr>
              <w:spacing w:before="0" w:after="0"/>
              <w:jc w:val="left"/>
              <w:rPr>
                <w:color w:val="000000"/>
              </w:rPr>
            </w:pPr>
            <w:r>
              <w:rPr>
                <w:color w:val="000000"/>
              </w:rPr>
              <w:t>Schumer et al. 2014</w:t>
            </w:r>
          </w:p>
        </w:tc>
      </w:tr>
      <w:tr w:rsidR="00853667" w14:paraId="38951925" w14:textId="77777777">
        <w:tc>
          <w:tcPr>
            <w:tcW w:w="1714" w:type="dxa"/>
          </w:tcPr>
          <w:p w14:paraId="00000135" w14:textId="77777777" w:rsidR="00853667" w:rsidRDefault="00D1629E">
            <w:pPr>
              <w:keepNext/>
              <w:keepLines/>
              <w:pBdr>
                <w:top w:val="nil"/>
                <w:left w:val="nil"/>
                <w:bottom w:val="nil"/>
                <w:right w:val="nil"/>
                <w:between w:val="nil"/>
              </w:pBdr>
              <w:spacing w:before="0" w:after="0"/>
              <w:jc w:val="left"/>
              <w:rPr>
                <w:color w:val="000000"/>
              </w:rPr>
            </w:pPr>
            <w:r>
              <w:rPr>
                <w:color w:val="000000"/>
              </w:rPr>
              <w:t>Lower Gila</w:t>
            </w:r>
          </w:p>
        </w:tc>
        <w:tc>
          <w:tcPr>
            <w:tcW w:w="1059" w:type="dxa"/>
          </w:tcPr>
          <w:p w14:paraId="00000136"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352" w:type="dxa"/>
          </w:tcPr>
          <w:p w14:paraId="00000137" w14:textId="77777777" w:rsidR="00853667" w:rsidRDefault="00D1629E">
            <w:pPr>
              <w:keepNext/>
              <w:keepLines/>
              <w:pBdr>
                <w:top w:val="nil"/>
                <w:left w:val="nil"/>
                <w:bottom w:val="nil"/>
                <w:right w:val="nil"/>
                <w:between w:val="nil"/>
              </w:pBdr>
              <w:spacing w:before="0" w:after="0"/>
              <w:jc w:val="right"/>
              <w:rPr>
                <w:color w:val="000000"/>
              </w:rPr>
            </w:pPr>
            <w:r>
              <w:rPr>
                <w:color w:val="000000"/>
              </w:rPr>
              <w:t>20</w:t>
            </w:r>
          </w:p>
        </w:tc>
        <w:tc>
          <w:tcPr>
            <w:tcW w:w="1276" w:type="dxa"/>
          </w:tcPr>
          <w:p w14:paraId="00000138" w14:textId="77777777" w:rsidR="00853667" w:rsidRDefault="00D1629E">
            <w:pPr>
              <w:keepNext/>
              <w:keepLines/>
              <w:pBdr>
                <w:top w:val="nil"/>
                <w:left w:val="nil"/>
                <w:bottom w:val="nil"/>
                <w:right w:val="nil"/>
                <w:between w:val="nil"/>
              </w:pBdr>
              <w:spacing w:before="0" w:after="0"/>
              <w:jc w:val="right"/>
              <w:rPr>
                <w:color w:val="000000"/>
              </w:rPr>
            </w:pPr>
            <w:r>
              <w:rPr>
                <w:color w:val="000000"/>
              </w:rPr>
              <w:t>30</w:t>
            </w:r>
          </w:p>
        </w:tc>
        <w:tc>
          <w:tcPr>
            <w:tcW w:w="1325" w:type="dxa"/>
          </w:tcPr>
          <w:p w14:paraId="00000139" w14:textId="77777777" w:rsidR="00853667" w:rsidRDefault="00D1629E">
            <w:pPr>
              <w:keepNext/>
              <w:keepLines/>
              <w:pBdr>
                <w:top w:val="nil"/>
                <w:left w:val="nil"/>
                <w:bottom w:val="nil"/>
                <w:right w:val="nil"/>
                <w:between w:val="nil"/>
              </w:pBdr>
              <w:spacing w:before="0" w:after="0"/>
              <w:jc w:val="right"/>
              <w:rPr>
                <w:color w:val="000000"/>
              </w:rPr>
            </w:pPr>
            <w:r>
              <w:rPr>
                <w:color w:val="000000"/>
              </w:rPr>
              <w:t>479</w:t>
            </w:r>
          </w:p>
        </w:tc>
        <w:tc>
          <w:tcPr>
            <w:tcW w:w="1106" w:type="dxa"/>
          </w:tcPr>
          <w:p w14:paraId="0000013A" w14:textId="77777777" w:rsidR="00853667" w:rsidRDefault="00D1629E">
            <w:pPr>
              <w:keepNext/>
              <w:keepLines/>
              <w:pBdr>
                <w:top w:val="nil"/>
                <w:left w:val="nil"/>
                <w:bottom w:val="nil"/>
                <w:right w:val="nil"/>
                <w:between w:val="nil"/>
              </w:pBdr>
              <w:spacing w:before="0" w:after="0"/>
              <w:jc w:val="right"/>
              <w:rPr>
                <w:color w:val="000000"/>
              </w:rPr>
            </w:pPr>
            <w:r>
              <w:rPr>
                <w:color w:val="000000"/>
              </w:rPr>
              <w:t>3</w:t>
            </w:r>
          </w:p>
        </w:tc>
        <w:tc>
          <w:tcPr>
            <w:tcW w:w="1528" w:type="dxa"/>
          </w:tcPr>
          <w:p w14:paraId="0000013B" w14:textId="77777777" w:rsidR="00853667" w:rsidRDefault="00D1629E">
            <w:pPr>
              <w:keepNext/>
              <w:keepLines/>
              <w:pBdr>
                <w:top w:val="nil"/>
                <w:left w:val="nil"/>
                <w:bottom w:val="nil"/>
                <w:right w:val="nil"/>
                <w:between w:val="nil"/>
              </w:pBdr>
              <w:spacing w:before="0" w:after="0"/>
              <w:jc w:val="left"/>
              <w:rPr>
                <w:color w:val="000000"/>
              </w:rPr>
            </w:pPr>
            <w:r>
              <w:rPr>
                <w:color w:val="000000"/>
              </w:rPr>
              <w:t>Schumer et al. 2014</w:t>
            </w:r>
          </w:p>
        </w:tc>
      </w:tr>
      <w:tr w:rsidR="00853667" w14:paraId="4AF27483" w14:textId="77777777">
        <w:tc>
          <w:tcPr>
            <w:tcW w:w="1714" w:type="dxa"/>
          </w:tcPr>
          <w:p w14:paraId="0000013C" w14:textId="77777777" w:rsidR="00853667" w:rsidRDefault="00D1629E">
            <w:pPr>
              <w:keepNext/>
              <w:keepLines/>
              <w:pBdr>
                <w:top w:val="nil"/>
                <w:left w:val="nil"/>
                <w:bottom w:val="nil"/>
                <w:right w:val="nil"/>
                <w:between w:val="nil"/>
              </w:pBdr>
              <w:spacing w:before="0" w:after="0"/>
              <w:jc w:val="left"/>
              <w:rPr>
                <w:color w:val="000000"/>
              </w:rPr>
            </w:pPr>
            <w:r>
              <w:rPr>
                <w:color w:val="000000"/>
              </w:rPr>
              <w:t>Central Nevada Desert Basins</w:t>
            </w:r>
          </w:p>
        </w:tc>
        <w:tc>
          <w:tcPr>
            <w:tcW w:w="1059" w:type="dxa"/>
          </w:tcPr>
          <w:p w14:paraId="0000013D" w14:textId="77777777" w:rsidR="00853667" w:rsidRDefault="00D1629E">
            <w:pPr>
              <w:keepNext/>
              <w:keepLines/>
              <w:pBdr>
                <w:top w:val="nil"/>
                <w:left w:val="nil"/>
                <w:bottom w:val="nil"/>
                <w:right w:val="nil"/>
                <w:between w:val="nil"/>
              </w:pBdr>
              <w:spacing w:before="0" w:after="0"/>
              <w:jc w:val="right"/>
              <w:rPr>
                <w:color w:val="000000"/>
              </w:rPr>
            </w:pPr>
            <w:r>
              <w:rPr>
                <w:color w:val="000000"/>
              </w:rPr>
              <w:t>14</w:t>
            </w:r>
          </w:p>
        </w:tc>
        <w:tc>
          <w:tcPr>
            <w:tcW w:w="1352" w:type="dxa"/>
          </w:tcPr>
          <w:p w14:paraId="0000013E" w14:textId="77777777" w:rsidR="00853667" w:rsidRDefault="00D1629E">
            <w:pPr>
              <w:keepNext/>
              <w:keepLines/>
              <w:pBdr>
                <w:top w:val="nil"/>
                <w:left w:val="nil"/>
                <w:bottom w:val="nil"/>
                <w:right w:val="nil"/>
                <w:between w:val="nil"/>
              </w:pBdr>
              <w:spacing w:before="0" w:after="0"/>
              <w:jc w:val="right"/>
              <w:rPr>
                <w:color w:val="000000"/>
              </w:rPr>
            </w:pPr>
            <w:r>
              <w:rPr>
                <w:color w:val="000000"/>
              </w:rPr>
              <w:t>14</w:t>
            </w:r>
          </w:p>
        </w:tc>
        <w:tc>
          <w:tcPr>
            <w:tcW w:w="1276" w:type="dxa"/>
          </w:tcPr>
          <w:p w14:paraId="0000013F" w14:textId="77777777" w:rsidR="00853667" w:rsidRDefault="00D1629E">
            <w:pPr>
              <w:keepNext/>
              <w:keepLines/>
              <w:pBdr>
                <w:top w:val="nil"/>
                <w:left w:val="nil"/>
                <w:bottom w:val="nil"/>
                <w:right w:val="nil"/>
                <w:between w:val="nil"/>
              </w:pBdr>
              <w:spacing w:before="0" w:after="0"/>
              <w:jc w:val="right"/>
              <w:rPr>
                <w:color w:val="000000"/>
              </w:rPr>
            </w:pPr>
            <w:r>
              <w:rPr>
                <w:color w:val="000000"/>
              </w:rPr>
              <w:t>11</w:t>
            </w:r>
          </w:p>
        </w:tc>
        <w:tc>
          <w:tcPr>
            <w:tcW w:w="1325" w:type="dxa"/>
          </w:tcPr>
          <w:p w14:paraId="00000140" w14:textId="77777777" w:rsidR="00853667" w:rsidRDefault="00D1629E">
            <w:pPr>
              <w:keepNext/>
              <w:keepLines/>
              <w:pBdr>
                <w:top w:val="nil"/>
                <w:left w:val="nil"/>
                <w:bottom w:val="nil"/>
                <w:right w:val="nil"/>
                <w:between w:val="nil"/>
              </w:pBdr>
              <w:spacing w:before="0" w:after="0"/>
              <w:jc w:val="right"/>
              <w:rPr>
                <w:color w:val="000000"/>
              </w:rPr>
            </w:pPr>
            <w:r>
              <w:rPr>
                <w:color w:val="000000"/>
              </w:rPr>
              <w:t>137</w:t>
            </w:r>
          </w:p>
        </w:tc>
        <w:tc>
          <w:tcPr>
            <w:tcW w:w="1106" w:type="dxa"/>
          </w:tcPr>
          <w:p w14:paraId="00000141"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528" w:type="dxa"/>
          </w:tcPr>
          <w:p w14:paraId="00000142" w14:textId="77777777" w:rsidR="00853667" w:rsidRDefault="00D1629E">
            <w:pPr>
              <w:keepNext/>
              <w:keepLines/>
              <w:pBdr>
                <w:top w:val="nil"/>
                <w:left w:val="nil"/>
                <w:bottom w:val="nil"/>
                <w:right w:val="nil"/>
                <w:between w:val="nil"/>
              </w:pBdr>
              <w:spacing w:before="0" w:after="0"/>
              <w:jc w:val="left"/>
              <w:rPr>
                <w:color w:val="000000"/>
              </w:rPr>
            </w:pPr>
            <w:r>
              <w:rPr>
                <w:color w:val="000000"/>
              </w:rPr>
              <w:t>Schumer et al. 2014</w:t>
            </w:r>
          </w:p>
        </w:tc>
      </w:tr>
      <w:tr w:rsidR="00853667" w14:paraId="526C97C9" w14:textId="77777777">
        <w:tc>
          <w:tcPr>
            <w:tcW w:w="1714" w:type="dxa"/>
          </w:tcPr>
          <w:p w14:paraId="00000143" w14:textId="77777777" w:rsidR="00853667" w:rsidRDefault="00D1629E">
            <w:pPr>
              <w:keepNext/>
              <w:keepLines/>
              <w:pBdr>
                <w:top w:val="nil"/>
                <w:left w:val="nil"/>
                <w:bottom w:val="nil"/>
                <w:right w:val="nil"/>
                <w:between w:val="nil"/>
              </w:pBdr>
              <w:spacing w:before="0" w:after="0"/>
              <w:jc w:val="left"/>
              <w:rPr>
                <w:color w:val="000000"/>
              </w:rPr>
            </w:pPr>
            <w:r>
              <w:rPr>
                <w:color w:val="000000"/>
              </w:rPr>
              <w:t>Neuse-Pamlico</w:t>
            </w:r>
          </w:p>
        </w:tc>
        <w:tc>
          <w:tcPr>
            <w:tcW w:w="1059" w:type="dxa"/>
          </w:tcPr>
          <w:p w14:paraId="00000144" w14:textId="77777777" w:rsidR="00853667" w:rsidRDefault="00D1629E">
            <w:pPr>
              <w:keepNext/>
              <w:keepLines/>
              <w:pBdr>
                <w:top w:val="nil"/>
                <w:left w:val="nil"/>
                <w:bottom w:val="nil"/>
                <w:right w:val="nil"/>
                <w:between w:val="nil"/>
              </w:pBdr>
              <w:spacing w:before="0" w:after="0"/>
              <w:jc w:val="right"/>
              <w:rPr>
                <w:color w:val="000000"/>
              </w:rPr>
            </w:pPr>
            <w:r>
              <w:rPr>
                <w:color w:val="000000"/>
              </w:rPr>
              <w:t>169</w:t>
            </w:r>
          </w:p>
        </w:tc>
        <w:tc>
          <w:tcPr>
            <w:tcW w:w="1352" w:type="dxa"/>
          </w:tcPr>
          <w:p w14:paraId="00000145" w14:textId="77777777" w:rsidR="00853667" w:rsidRDefault="00D1629E">
            <w:pPr>
              <w:keepNext/>
              <w:keepLines/>
              <w:pBdr>
                <w:top w:val="nil"/>
                <w:left w:val="nil"/>
                <w:bottom w:val="nil"/>
                <w:right w:val="nil"/>
                <w:between w:val="nil"/>
              </w:pBdr>
              <w:spacing w:before="0" w:after="0"/>
              <w:jc w:val="right"/>
              <w:rPr>
                <w:color w:val="000000"/>
              </w:rPr>
            </w:pPr>
            <w:r>
              <w:rPr>
                <w:color w:val="000000"/>
              </w:rPr>
              <w:t>161</w:t>
            </w:r>
          </w:p>
        </w:tc>
        <w:tc>
          <w:tcPr>
            <w:tcW w:w="1276" w:type="dxa"/>
          </w:tcPr>
          <w:p w14:paraId="00000146"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325" w:type="dxa"/>
          </w:tcPr>
          <w:p w14:paraId="00000147"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106" w:type="dxa"/>
          </w:tcPr>
          <w:p w14:paraId="00000148"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528" w:type="dxa"/>
          </w:tcPr>
          <w:p w14:paraId="00000149" w14:textId="77777777" w:rsidR="00853667" w:rsidRDefault="00D1629E">
            <w:pPr>
              <w:keepNext/>
              <w:keepLines/>
              <w:pBdr>
                <w:top w:val="nil"/>
                <w:left w:val="nil"/>
                <w:bottom w:val="nil"/>
                <w:right w:val="nil"/>
                <w:between w:val="nil"/>
              </w:pBdr>
              <w:spacing w:before="0" w:after="0"/>
              <w:jc w:val="left"/>
              <w:rPr>
                <w:color w:val="000000"/>
              </w:rPr>
            </w:pPr>
            <w:r>
              <w:rPr>
                <w:color w:val="000000"/>
              </w:rPr>
              <w:t xml:space="preserve">Zimmer &amp; </w:t>
            </w:r>
            <w:proofErr w:type="spellStart"/>
            <w:r>
              <w:rPr>
                <w:color w:val="000000"/>
              </w:rPr>
              <w:t>McGlynn</w:t>
            </w:r>
            <w:proofErr w:type="spellEnd"/>
            <w:r>
              <w:rPr>
                <w:color w:val="000000"/>
              </w:rPr>
              <w:t xml:space="preserve"> 2017</w:t>
            </w:r>
          </w:p>
        </w:tc>
      </w:tr>
      <w:tr w:rsidR="00853667" w14:paraId="2B07DDD3" w14:textId="77777777">
        <w:tc>
          <w:tcPr>
            <w:tcW w:w="1714" w:type="dxa"/>
          </w:tcPr>
          <w:p w14:paraId="0000014A" w14:textId="77777777" w:rsidR="00853667" w:rsidRDefault="00D1629E">
            <w:pPr>
              <w:keepNext/>
              <w:keepLines/>
              <w:pBdr>
                <w:top w:val="nil"/>
                <w:left w:val="nil"/>
                <w:bottom w:val="nil"/>
                <w:right w:val="nil"/>
                <w:between w:val="nil"/>
              </w:pBdr>
              <w:spacing w:before="0" w:after="0"/>
              <w:jc w:val="left"/>
              <w:rPr>
                <w:color w:val="000000"/>
              </w:rPr>
            </w:pPr>
            <w:r>
              <w:rPr>
                <w:color w:val="000000"/>
              </w:rPr>
              <w:t>Lake Ontario and Niagara Peninsula</w:t>
            </w:r>
          </w:p>
        </w:tc>
        <w:tc>
          <w:tcPr>
            <w:tcW w:w="1059" w:type="dxa"/>
          </w:tcPr>
          <w:p w14:paraId="0000014B" w14:textId="77777777" w:rsidR="00853667" w:rsidRDefault="00D1629E">
            <w:pPr>
              <w:keepNext/>
              <w:keepLines/>
              <w:pBdr>
                <w:top w:val="nil"/>
                <w:left w:val="nil"/>
                <w:bottom w:val="nil"/>
                <w:right w:val="nil"/>
                <w:between w:val="nil"/>
              </w:pBdr>
              <w:spacing w:before="0" w:after="0"/>
              <w:jc w:val="right"/>
              <w:rPr>
                <w:color w:val="000000"/>
              </w:rPr>
            </w:pPr>
            <w:r>
              <w:rPr>
                <w:color w:val="000000"/>
              </w:rPr>
              <w:t>170</w:t>
            </w:r>
          </w:p>
        </w:tc>
        <w:tc>
          <w:tcPr>
            <w:tcW w:w="1352" w:type="dxa"/>
          </w:tcPr>
          <w:p w14:paraId="0000014C" w14:textId="77777777" w:rsidR="00853667" w:rsidRDefault="00D1629E">
            <w:pPr>
              <w:keepNext/>
              <w:keepLines/>
              <w:pBdr>
                <w:top w:val="nil"/>
                <w:left w:val="nil"/>
                <w:bottom w:val="nil"/>
                <w:right w:val="nil"/>
                <w:between w:val="nil"/>
              </w:pBdr>
              <w:spacing w:before="0" w:after="0"/>
              <w:jc w:val="right"/>
              <w:rPr>
                <w:color w:val="000000"/>
              </w:rPr>
            </w:pPr>
            <w:r>
              <w:rPr>
                <w:color w:val="000000"/>
              </w:rPr>
              <w:t>78</w:t>
            </w:r>
          </w:p>
        </w:tc>
        <w:tc>
          <w:tcPr>
            <w:tcW w:w="1276" w:type="dxa"/>
          </w:tcPr>
          <w:p w14:paraId="0000014D"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325" w:type="dxa"/>
          </w:tcPr>
          <w:p w14:paraId="0000014E"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106" w:type="dxa"/>
          </w:tcPr>
          <w:p w14:paraId="0000014F" w14:textId="77777777" w:rsidR="00853667" w:rsidRDefault="00D1629E">
            <w:pPr>
              <w:keepNext/>
              <w:keepLines/>
              <w:pBdr>
                <w:top w:val="nil"/>
                <w:left w:val="nil"/>
                <w:bottom w:val="nil"/>
                <w:right w:val="nil"/>
                <w:between w:val="nil"/>
              </w:pBdr>
              <w:spacing w:before="0" w:after="0"/>
              <w:jc w:val="right"/>
              <w:rPr>
                <w:color w:val="000000"/>
              </w:rPr>
            </w:pPr>
            <w:r>
              <w:rPr>
                <w:color w:val="000000"/>
              </w:rPr>
              <w:t>3</w:t>
            </w:r>
          </w:p>
        </w:tc>
        <w:tc>
          <w:tcPr>
            <w:tcW w:w="1528" w:type="dxa"/>
          </w:tcPr>
          <w:p w14:paraId="00000150" w14:textId="77777777" w:rsidR="00853667" w:rsidRDefault="00D1629E">
            <w:pPr>
              <w:keepNext/>
              <w:keepLines/>
              <w:pBdr>
                <w:top w:val="nil"/>
                <w:left w:val="nil"/>
                <w:bottom w:val="nil"/>
                <w:right w:val="nil"/>
                <w:between w:val="nil"/>
              </w:pBdr>
              <w:spacing w:before="0" w:after="0"/>
              <w:jc w:val="left"/>
              <w:rPr>
                <w:color w:val="000000"/>
              </w:rPr>
            </w:pPr>
            <w:r>
              <w:rPr>
                <w:color w:val="000000"/>
              </w:rPr>
              <w:t>Peirce &amp; Lindsay 2015</w:t>
            </w:r>
          </w:p>
        </w:tc>
      </w:tr>
      <w:tr w:rsidR="00853667" w14:paraId="67D5BF64" w14:textId="77777777">
        <w:tc>
          <w:tcPr>
            <w:tcW w:w="1714" w:type="dxa"/>
          </w:tcPr>
          <w:p w14:paraId="00000151" w14:textId="77777777" w:rsidR="00853667" w:rsidRDefault="00D1629E">
            <w:pPr>
              <w:keepNext/>
              <w:keepLines/>
              <w:pBdr>
                <w:top w:val="nil"/>
                <w:left w:val="nil"/>
                <w:bottom w:val="nil"/>
                <w:right w:val="nil"/>
                <w:between w:val="nil"/>
              </w:pBdr>
              <w:spacing w:before="0" w:after="0"/>
              <w:jc w:val="left"/>
              <w:rPr>
                <w:color w:val="000000"/>
              </w:rPr>
            </w:pPr>
            <w:r>
              <w:rPr>
                <w:color w:val="000000"/>
              </w:rPr>
              <w:t>Lower Gila</w:t>
            </w:r>
          </w:p>
        </w:tc>
        <w:tc>
          <w:tcPr>
            <w:tcW w:w="1059" w:type="dxa"/>
          </w:tcPr>
          <w:p w14:paraId="00000152"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352" w:type="dxa"/>
          </w:tcPr>
          <w:p w14:paraId="00000153" w14:textId="77777777" w:rsidR="00853667" w:rsidRDefault="00D1629E">
            <w:pPr>
              <w:keepNext/>
              <w:keepLines/>
              <w:pBdr>
                <w:top w:val="nil"/>
                <w:left w:val="nil"/>
                <w:bottom w:val="nil"/>
                <w:right w:val="nil"/>
                <w:between w:val="nil"/>
              </w:pBdr>
              <w:spacing w:before="0" w:after="0"/>
              <w:jc w:val="right"/>
              <w:rPr>
                <w:color w:val="000000"/>
              </w:rPr>
            </w:pPr>
            <w:r>
              <w:rPr>
                <w:color w:val="000000"/>
              </w:rPr>
              <w:t>3</w:t>
            </w:r>
          </w:p>
        </w:tc>
        <w:tc>
          <w:tcPr>
            <w:tcW w:w="1276" w:type="dxa"/>
          </w:tcPr>
          <w:p w14:paraId="00000154" w14:textId="77777777" w:rsidR="00853667" w:rsidRDefault="00D1629E">
            <w:pPr>
              <w:keepNext/>
              <w:keepLines/>
              <w:pBdr>
                <w:top w:val="nil"/>
                <w:left w:val="nil"/>
                <w:bottom w:val="nil"/>
                <w:right w:val="nil"/>
                <w:between w:val="nil"/>
              </w:pBdr>
              <w:spacing w:before="0" w:after="0"/>
              <w:jc w:val="right"/>
              <w:rPr>
                <w:color w:val="000000"/>
              </w:rPr>
            </w:pPr>
            <w:r>
              <w:rPr>
                <w:color w:val="000000"/>
              </w:rPr>
              <w:t>2</w:t>
            </w:r>
          </w:p>
        </w:tc>
        <w:tc>
          <w:tcPr>
            <w:tcW w:w="1325" w:type="dxa"/>
          </w:tcPr>
          <w:p w14:paraId="00000155" w14:textId="77777777" w:rsidR="00853667" w:rsidRDefault="00D1629E">
            <w:pPr>
              <w:keepNext/>
              <w:keepLines/>
              <w:pBdr>
                <w:top w:val="nil"/>
                <w:left w:val="nil"/>
                <w:bottom w:val="nil"/>
                <w:right w:val="nil"/>
                <w:between w:val="nil"/>
              </w:pBdr>
              <w:spacing w:before="0" w:after="0"/>
              <w:jc w:val="right"/>
              <w:rPr>
                <w:color w:val="000000"/>
              </w:rPr>
            </w:pPr>
            <w:r>
              <w:rPr>
                <w:color w:val="000000"/>
              </w:rPr>
              <w:t>168</w:t>
            </w:r>
          </w:p>
        </w:tc>
        <w:tc>
          <w:tcPr>
            <w:tcW w:w="1106" w:type="dxa"/>
          </w:tcPr>
          <w:p w14:paraId="00000156" w14:textId="77777777" w:rsidR="00853667" w:rsidRDefault="00D1629E">
            <w:pPr>
              <w:keepNext/>
              <w:keepLines/>
              <w:pBdr>
                <w:top w:val="nil"/>
                <w:left w:val="nil"/>
                <w:bottom w:val="nil"/>
                <w:right w:val="nil"/>
                <w:between w:val="nil"/>
              </w:pBdr>
              <w:spacing w:before="0" w:after="0"/>
              <w:jc w:val="right"/>
              <w:rPr>
                <w:color w:val="000000"/>
              </w:rPr>
            </w:pPr>
            <w:r>
              <w:rPr>
                <w:color w:val="000000"/>
              </w:rPr>
              <w:t>2</w:t>
            </w:r>
          </w:p>
        </w:tc>
        <w:tc>
          <w:tcPr>
            <w:tcW w:w="1528" w:type="dxa"/>
          </w:tcPr>
          <w:p w14:paraId="00000157" w14:textId="77777777" w:rsidR="00853667" w:rsidRDefault="00D1629E">
            <w:pPr>
              <w:keepNext/>
              <w:keepLines/>
              <w:pBdr>
                <w:top w:val="nil"/>
                <w:left w:val="nil"/>
                <w:bottom w:val="nil"/>
                <w:right w:val="nil"/>
                <w:between w:val="nil"/>
              </w:pBdr>
              <w:spacing w:before="0" w:after="0"/>
              <w:jc w:val="left"/>
              <w:rPr>
                <w:color w:val="000000"/>
              </w:rPr>
            </w:pPr>
            <w:r>
              <w:rPr>
                <w:color w:val="000000"/>
              </w:rPr>
              <w:t>Stromberg et al. 2017</w:t>
            </w:r>
          </w:p>
        </w:tc>
      </w:tr>
      <w:tr w:rsidR="00853667" w14:paraId="0E1C5412" w14:textId="77777777">
        <w:tc>
          <w:tcPr>
            <w:tcW w:w="1714" w:type="dxa"/>
          </w:tcPr>
          <w:p w14:paraId="00000158" w14:textId="77777777" w:rsidR="00853667" w:rsidRDefault="00D1629E">
            <w:pPr>
              <w:keepNext/>
              <w:keepLines/>
              <w:pBdr>
                <w:top w:val="nil"/>
                <w:left w:val="nil"/>
                <w:bottom w:val="nil"/>
                <w:right w:val="nil"/>
                <w:between w:val="nil"/>
              </w:pBdr>
              <w:spacing w:before="0" w:after="0"/>
              <w:jc w:val="left"/>
              <w:rPr>
                <w:color w:val="000000"/>
              </w:rPr>
            </w:pPr>
            <w:r>
              <w:rPr>
                <w:color w:val="000000"/>
              </w:rPr>
              <w:t>Middle Gila</w:t>
            </w:r>
          </w:p>
        </w:tc>
        <w:tc>
          <w:tcPr>
            <w:tcW w:w="1059" w:type="dxa"/>
          </w:tcPr>
          <w:p w14:paraId="00000159"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352" w:type="dxa"/>
          </w:tcPr>
          <w:p w14:paraId="0000015A" w14:textId="77777777" w:rsidR="00853667" w:rsidRDefault="00D1629E">
            <w:pPr>
              <w:keepNext/>
              <w:keepLines/>
              <w:pBdr>
                <w:top w:val="nil"/>
                <w:left w:val="nil"/>
                <w:bottom w:val="nil"/>
                <w:right w:val="nil"/>
                <w:between w:val="nil"/>
              </w:pBdr>
              <w:spacing w:before="0" w:after="0"/>
              <w:jc w:val="right"/>
              <w:rPr>
                <w:color w:val="000000"/>
              </w:rPr>
            </w:pPr>
            <w:r>
              <w:rPr>
                <w:color w:val="000000"/>
              </w:rPr>
              <w:t>7</w:t>
            </w:r>
          </w:p>
        </w:tc>
        <w:tc>
          <w:tcPr>
            <w:tcW w:w="1276" w:type="dxa"/>
          </w:tcPr>
          <w:p w14:paraId="0000015B" w14:textId="77777777" w:rsidR="00853667" w:rsidRDefault="00D1629E">
            <w:pPr>
              <w:keepNext/>
              <w:keepLines/>
              <w:pBdr>
                <w:top w:val="nil"/>
                <w:left w:val="nil"/>
                <w:bottom w:val="nil"/>
                <w:right w:val="nil"/>
                <w:between w:val="nil"/>
              </w:pBdr>
              <w:spacing w:before="0" w:after="0"/>
              <w:jc w:val="right"/>
              <w:rPr>
                <w:color w:val="000000"/>
              </w:rPr>
            </w:pPr>
            <w:r>
              <w:rPr>
                <w:color w:val="000000"/>
              </w:rPr>
              <w:t>2</w:t>
            </w:r>
          </w:p>
        </w:tc>
        <w:tc>
          <w:tcPr>
            <w:tcW w:w="1325" w:type="dxa"/>
          </w:tcPr>
          <w:p w14:paraId="0000015C"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106" w:type="dxa"/>
          </w:tcPr>
          <w:p w14:paraId="0000015D" w14:textId="77777777" w:rsidR="00853667" w:rsidRDefault="00D1629E">
            <w:pPr>
              <w:keepNext/>
              <w:keepLines/>
              <w:pBdr>
                <w:top w:val="nil"/>
                <w:left w:val="nil"/>
                <w:bottom w:val="nil"/>
                <w:right w:val="nil"/>
                <w:between w:val="nil"/>
              </w:pBdr>
              <w:spacing w:before="0" w:after="0"/>
              <w:jc w:val="right"/>
              <w:rPr>
                <w:color w:val="000000"/>
              </w:rPr>
            </w:pPr>
            <w:r>
              <w:rPr>
                <w:color w:val="000000"/>
              </w:rPr>
              <w:t>3</w:t>
            </w:r>
          </w:p>
        </w:tc>
        <w:tc>
          <w:tcPr>
            <w:tcW w:w="1528" w:type="dxa"/>
          </w:tcPr>
          <w:p w14:paraId="0000015E" w14:textId="77777777" w:rsidR="00853667" w:rsidRDefault="00D1629E">
            <w:pPr>
              <w:keepNext/>
              <w:keepLines/>
              <w:pBdr>
                <w:top w:val="nil"/>
                <w:left w:val="nil"/>
                <w:bottom w:val="nil"/>
                <w:right w:val="nil"/>
                <w:between w:val="nil"/>
              </w:pBdr>
              <w:spacing w:before="0" w:after="0"/>
              <w:jc w:val="left"/>
              <w:rPr>
                <w:color w:val="000000"/>
              </w:rPr>
            </w:pPr>
            <w:r>
              <w:rPr>
                <w:color w:val="000000"/>
              </w:rPr>
              <w:t>Stromberg et al. 2017</w:t>
            </w:r>
          </w:p>
        </w:tc>
      </w:tr>
      <w:tr w:rsidR="00853667" w14:paraId="6FD1E9DD" w14:textId="77777777">
        <w:tc>
          <w:tcPr>
            <w:tcW w:w="1714" w:type="dxa"/>
          </w:tcPr>
          <w:p w14:paraId="0000015F" w14:textId="77777777" w:rsidR="00853667" w:rsidRDefault="00D1629E">
            <w:pPr>
              <w:keepNext/>
              <w:keepLines/>
              <w:pBdr>
                <w:top w:val="nil"/>
                <w:left w:val="nil"/>
                <w:bottom w:val="nil"/>
                <w:right w:val="nil"/>
                <w:between w:val="nil"/>
              </w:pBdr>
              <w:spacing w:before="0" w:after="0"/>
              <w:jc w:val="left"/>
              <w:rPr>
                <w:color w:val="000000"/>
              </w:rPr>
            </w:pPr>
            <w:r>
              <w:rPr>
                <w:color w:val="000000"/>
              </w:rPr>
              <w:t>Lower Colorado</w:t>
            </w:r>
          </w:p>
        </w:tc>
        <w:tc>
          <w:tcPr>
            <w:tcW w:w="1059" w:type="dxa"/>
          </w:tcPr>
          <w:p w14:paraId="00000160"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352" w:type="dxa"/>
          </w:tcPr>
          <w:p w14:paraId="00000161" w14:textId="77777777" w:rsidR="00853667" w:rsidRDefault="00D1629E">
            <w:pPr>
              <w:keepNext/>
              <w:keepLines/>
              <w:pBdr>
                <w:top w:val="nil"/>
                <w:left w:val="nil"/>
                <w:bottom w:val="nil"/>
                <w:right w:val="nil"/>
                <w:between w:val="nil"/>
              </w:pBdr>
              <w:spacing w:before="0" w:after="0"/>
              <w:jc w:val="right"/>
              <w:rPr>
                <w:color w:val="000000"/>
              </w:rPr>
            </w:pPr>
            <w:r>
              <w:rPr>
                <w:color w:val="000000"/>
              </w:rPr>
              <w:t>2</w:t>
            </w:r>
          </w:p>
        </w:tc>
        <w:tc>
          <w:tcPr>
            <w:tcW w:w="1276" w:type="dxa"/>
          </w:tcPr>
          <w:p w14:paraId="00000162" w14:textId="77777777" w:rsidR="00853667" w:rsidRDefault="00D1629E">
            <w:pPr>
              <w:keepNext/>
              <w:keepLines/>
              <w:pBdr>
                <w:top w:val="nil"/>
                <w:left w:val="nil"/>
                <w:bottom w:val="nil"/>
                <w:right w:val="nil"/>
                <w:between w:val="nil"/>
              </w:pBdr>
              <w:spacing w:before="0" w:after="0"/>
              <w:jc w:val="right"/>
              <w:rPr>
                <w:color w:val="000000"/>
              </w:rPr>
            </w:pPr>
            <w:r>
              <w:rPr>
                <w:color w:val="000000"/>
              </w:rPr>
              <w:t>3</w:t>
            </w:r>
          </w:p>
        </w:tc>
        <w:tc>
          <w:tcPr>
            <w:tcW w:w="1325" w:type="dxa"/>
          </w:tcPr>
          <w:p w14:paraId="00000163"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106" w:type="dxa"/>
          </w:tcPr>
          <w:p w14:paraId="00000164" w14:textId="77777777" w:rsidR="00853667" w:rsidRDefault="00D1629E">
            <w:pPr>
              <w:keepNext/>
              <w:keepLines/>
              <w:pBdr>
                <w:top w:val="nil"/>
                <w:left w:val="nil"/>
                <w:bottom w:val="nil"/>
                <w:right w:val="nil"/>
                <w:between w:val="nil"/>
              </w:pBdr>
              <w:spacing w:before="0" w:after="0"/>
              <w:jc w:val="right"/>
              <w:rPr>
                <w:color w:val="000000"/>
              </w:rPr>
            </w:pPr>
            <w:r>
              <w:rPr>
                <w:color w:val="000000"/>
              </w:rPr>
              <w:t>9</w:t>
            </w:r>
          </w:p>
        </w:tc>
        <w:tc>
          <w:tcPr>
            <w:tcW w:w="1528" w:type="dxa"/>
          </w:tcPr>
          <w:p w14:paraId="00000165" w14:textId="77777777" w:rsidR="00853667" w:rsidRDefault="00D1629E">
            <w:pPr>
              <w:keepNext/>
              <w:keepLines/>
              <w:pBdr>
                <w:top w:val="nil"/>
                <w:left w:val="nil"/>
                <w:bottom w:val="nil"/>
                <w:right w:val="nil"/>
                <w:between w:val="nil"/>
              </w:pBdr>
              <w:spacing w:before="0" w:after="0"/>
              <w:jc w:val="left"/>
              <w:rPr>
                <w:color w:val="000000"/>
              </w:rPr>
            </w:pPr>
            <w:proofErr w:type="spellStart"/>
            <w:r>
              <w:rPr>
                <w:color w:val="000000"/>
              </w:rPr>
              <w:t>Kampf</w:t>
            </w:r>
            <w:proofErr w:type="spellEnd"/>
            <w:r>
              <w:rPr>
                <w:color w:val="000000"/>
              </w:rPr>
              <w:t xml:space="preserve"> et al. 2018</w:t>
            </w:r>
          </w:p>
        </w:tc>
      </w:tr>
      <w:tr w:rsidR="00853667" w14:paraId="6305AD62" w14:textId="77777777">
        <w:tc>
          <w:tcPr>
            <w:tcW w:w="1714" w:type="dxa"/>
          </w:tcPr>
          <w:p w14:paraId="00000166" w14:textId="77777777" w:rsidR="00853667" w:rsidRDefault="00D1629E">
            <w:pPr>
              <w:keepNext/>
              <w:keepLines/>
              <w:pBdr>
                <w:top w:val="nil"/>
                <w:left w:val="nil"/>
                <w:bottom w:val="nil"/>
                <w:right w:val="nil"/>
                <w:between w:val="nil"/>
              </w:pBdr>
              <w:spacing w:before="0" w:after="0"/>
              <w:jc w:val="left"/>
              <w:rPr>
                <w:color w:val="000000"/>
              </w:rPr>
            </w:pPr>
            <w:r>
              <w:rPr>
                <w:color w:val="000000"/>
              </w:rPr>
              <w:t>Rio Grande-Elephant Butte</w:t>
            </w:r>
          </w:p>
        </w:tc>
        <w:tc>
          <w:tcPr>
            <w:tcW w:w="1059" w:type="dxa"/>
          </w:tcPr>
          <w:p w14:paraId="00000167"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352" w:type="dxa"/>
          </w:tcPr>
          <w:p w14:paraId="00000168"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276" w:type="dxa"/>
          </w:tcPr>
          <w:p w14:paraId="00000169" w14:textId="77777777" w:rsidR="00853667" w:rsidRDefault="00D1629E">
            <w:pPr>
              <w:keepNext/>
              <w:keepLines/>
              <w:pBdr>
                <w:top w:val="nil"/>
                <w:left w:val="nil"/>
                <w:bottom w:val="nil"/>
                <w:right w:val="nil"/>
                <w:between w:val="nil"/>
              </w:pBdr>
              <w:spacing w:before="0" w:after="0"/>
              <w:jc w:val="right"/>
              <w:rPr>
                <w:color w:val="000000"/>
              </w:rPr>
            </w:pPr>
            <w:r>
              <w:rPr>
                <w:color w:val="000000"/>
              </w:rPr>
              <w:t>7</w:t>
            </w:r>
          </w:p>
        </w:tc>
        <w:tc>
          <w:tcPr>
            <w:tcW w:w="1325" w:type="dxa"/>
          </w:tcPr>
          <w:p w14:paraId="0000016A" w14:textId="77777777" w:rsidR="00853667" w:rsidRDefault="00D1629E">
            <w:pPr>
              <w:keepNext/>
              <w:keepLines/>
              <w:pBdr>
                <w:top w:val="nil"/>
                <w:left w:val="nil"/>
                <w:bottom w:val="nil"/>
                <w:right w:val="nil"/>
                <w:between w:val="nil"/>
              </w:pBdr>
              <w:spacing w:before="0" w:after="0"/>
              <w:jc w:val="right"/>
              <w:rPr>
                <w:color w:val="000000"/>
              </w:rPr>
            </w:pPr>
            <w:r>
              <w:rPr>
                <w:color w:val="000000"/>
              </w:rPr>
              <w:t>142</w:t>
            </w:r>
          </w:p>
        </w:tc>
        <w:tc>
          <w:tcPr>
            <w:tcW w:w="1106" w:type="dxa"/>
          </w:tcPr>
          <w:p w14:paraId="0000016B"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528" w:type="dxa"/>
          </w:tcPr>
          <w:p w14:paraId="0000016C" w14:textId="77777777" w:rsidR="00853667" w:rsidRDefault="00D1629E">
            <w:pPr>
              <w:keepNext/>
              <w:keepLines/>
              <w:pBdr>
                <w:top w:val="nil"/>
                <w:left w:val="nil"/>
                <w:bottom w:val="nil"/>
                <w:right w:val="nil"/>
                <w:between w:val="nil"/>
              </w:pBdr>
              <w:spacing w:before="0" w:after="0"/>
              <w:jc w:val="left"/>
              <w:rPr>
                <w:color w:val="000000"/>
              </w:rPr>
            </w:pPr>
            <w:proofErr w:type="spellStart"/>
            <w:r>
              <w:rPr>
                <w:color w:val="000000"/>
              </w:rPr>
              <w:t>Schoener</w:t>
            </w:r>
            <w:proofErr w:type="spellEnd"/>
            <w:r>
              <w:rPr>
                <w:color w:val="000000"/>
              </w:rPr>
              <w:t xml:space="preserve"> 2022</w:t>
            </w:r>
          </w:p>
        </w:tc>
      </w:tr>
      <w:tr w:rsidR="00853667" w14:paraId="6BD96A3B" w14:textId="77777777">
        <w:tc>
          <w:tcPr>
            <w:tcW w:w="1714" w:type="dxa"/>
          </w:tcPr>
          <w:p w14:paraId="0000016D" w14:textId="77777777" w:rsidR="00853667" w:rsidRDefault="00D1629E">
            <w:pPr>
              <w:keepNext/>
              <w:keepLines/>
              <w:pBdr>
                <w:top w:val="nil"/>
                <w:left w:val="nil"/>
                <w:bottom w:val="nil"/>
                <w:right w:val="nil"/>
                <w:between w:val="nil"/>
              </w:pBdr>
              <w:spacing w:before="0" w:after="0"/>
              <w:jc w:val="left"/>
              <w:rPr>
                <w:color w:val="000000"/>
              </w:rPr>
            </w:pPr>
            <w:r>
              <w:rPr>
                <w:color w:val="000000"/>
              </w:rPr>
              <w:t>Middle Snake</w:t>
            </w:r>
          </w:p>
        </w:tc>
        <w:tc>
          <w:tcPr>
            <w:tcW w:w="1059" w:type="dxa"/>
          </w:tcPr>
          <w:p w14:paraId="0000016E" w14:textId="77777777" w:rsidR="00853667" w:rsidRDefault="00D1629E">
            <w:pPr>
              <w:keepNext/>
              <w:keepLines/>
              <w:pBdr>
                <w:top w:val="nil"/>
                <w:left w:val="nil"/>
                <w:bottom w:val="nil"/>
                <w:right w:val="nil"/>
                <w:between w:val="nil"/>
              </w:pBdr>
              <w:spacing w:before="0" w:after="0"/>
              <w:jc w:val="right"/>
              <w:rPr>
                <w:color w:val="000000"/>
              </w:rPr>
            </w:pPr>
            <w:r>
              <w:rPr>
                <w:color w:val="000000"/>
              </w:rPr>
              <w:t>49</w:t>
            </w:r>
          </w:p>
        </w:tc>
        <w:tc>
          <w:tcPr>
            <w:tcW w:w="1352" w:type="dxa"/>
          </w:tcPr>
          <w:p w14:paraId="0000016F" w14:textId="77777777" w:rsidR="00853667" w:rsidRDefault="00D1629E">
            <w:pPr>
              <w:keepNext/>
              <w:keepLines/>
              <w:pBdr>
                <w:top w:val="nil"/>
                <w:left w:val="nil"/>
                <w:bottom w:val="nil"/>
                <w:right w:val="nil"/>
                <w:between w:val="nil"/>
              </w:pBdr>
              <w:spacing w:before="0" w:after="0"/>
              <w:jc w:val="right"/>
              <w:rPr>
                <w:color w:val="000000"/>
              </w:rPr>
            </w:pPr>
            <w:r>
              <w:rPr>
                <w:color w:val="000000"/>
              </w:rPr>
              <w:t>24</w:t>
            </w:r>
          </w:p>
        </w:tc>
        <w:tc>
          <w:tcPr>
            <w:tcW w:w="1276" w:type="dxa"/>
          </w:tcPr>
          <w:p w14:paraId="00000170" w14:textId="77777777" w:rsidR="00853667" w:rsidRDefault="00D1629E">
            <w:pPr>
              <w:keepNext/>
              <w:keepLines/>
              <w:pBdr>
                <w:top w:val="nil"/>
                <w:left w:val="nil"/>
                <w:bottom w:val="nil"/>
                <w:right w:val="nil"/>
                <w:between w:val="nil"/>
              </w:pBdr>
              <w:spacing w:before="0" w:after="0"/>
              <w:jc w:val="right"/>
              <w:rPr>
                <w:color w:val="000000"/>
              </w:rPr>
            </w:pPr>
            <w:r>
              <w:rPr>
                <w:color w:val="000000"/>
              </w:rPr>
              <w:t>22</w:t>
            </w:r>
          </w:p>
        </w:tc>
        <w:tc>
          <w:tcPr>
            <w:tcW w:w="1325" w:type="dxa"/>
          </w:tcPr>
          <w:p w14:paraId="00000171"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106" w:type="dxa"/>
          </w:tcPr>
          <w:p w14:paraId="00000172" w14:textId="77777777" w:rsidR="00853667" w:rsidRDefault="00D1629E">
            <w:pPr>
              <w:keepNext/>
              <w:keepLines/>
              <w:pBdr>
                <w:top w:val="nil"/>
                <w:left w:val="nil"/>
                <w:bottom w:val="nil"/>
                <w:right w:val="nil"/>
                <w:between w:val="nil"/>
              </w:pBdr>
              <w:spacing w:before="0" w:after="0"/>
              <w:jc w:val="right"/>
              <w:rPr>
                <w:color w:val="000000"/>
              </w:rPr>
            </w:pPr>
            <w:r>
              <w:rPr>
                <w:color w:val="000000"/>
              </w:rPr>
              <w:t>4</w:t>
            </w:r>
          </w:p>
        </w:tc>
        <w:tc>
          <w:tcPr>
            <w:tcW w:w="1528" w:type="dxa"/>
          </w:tcPr>
          <w:p w14:paraId="00000173" w14:textId="77777777" w:rsidR="00853667" w:rsidRDefault="00D1629E">
            <w:pPr>
              <w:keepNext/>
              <w:keepLines/>
              <w:pBdr>
                <w:top w:val="nil"/>
                <w:left w:val="nil"/>
                <w:bottom w:val="nil"/>
                <w:right w:val="nil"/>
                <w:between w:val="nil"/>
              </w:pBdr>
              <w:spacing w:before="0" w:after="0"/>
              <w:jc w:val="left"/>
              <w:rPr>
                <w:color w:val="000000"/>
              </w:rPr>
            </w:pPr>
            <w:r>
              <w:rPr>
                <w:color w:val="000000"/>
              </w:rPr>
              <w:t>Slaughter et al. 2001</w:t>
            </w:r>
          </w:p>
        </w:tc>
      </w:tr>
      <w:tr w:rsidR="00853667" w14:paraId="0ECD4D47" w14:textId="77777777">
        <w:tc>
          <w:tcPr>
            <w:tcW w:w="1714" w:type="dxa"/>
          </w:tcPr>
          <w:p w14:paraId="00000174" w14:textId="77777777" w:rsidR="00853667" w:rsidRDefault="00D1629E">
            <w:pPr>
              <w:keepNext/>
              <w:keepLines/>
              <w:pBdr>
                <w:top w:val="nil"/>
                <w:left w:val="nil"/>
                <w:bottom w:val="nil"/>
                <w:right w:val="nil"/>
                <w:between w:val="nil"/>
              </w:pBdr>
              <w:spacing w:before="0" w:after="0"/>
              <w:jc w:val="left"/>
              <w:rPr>
                <w:color w:val="000000"/>
              </w:rPr>
            </w:pPr>
            <w:r>
              <w:rPr>
                <w:color w:val="000000"/>
              </w:rPr>
              <w:t>Kentucky-Licking</w:t>
            </w:r>
          </w:p>
        </w:tc>
        <w:tc>
          <w:tcPr>
            <w:tcW w:w="1059" w:type="dxa"/>
          </w:tcPr>
          <w:p w14:paraId="00000175" w14:textId="77777777" w:rsidR="00853667" w:rsidRDefault="00D1629E">
            <w:pPr>
              <w:keepNext/>
              <w:keepLines/>
              <w:pBdr>
                <w:top w:val="nil"/>
                <w:left w:val="nil"/>
                <w:bottom w:val="nil"/>
                <w:right w:val="nil"/>
                <w:between w:val="nil"/>
              </w:pBdr>
              <w:spacing w:before="0" w:after="0"/>
              <w:jc w:val="right"/>
              <w:rPr>
                <w:color w:val="000000"/>
              </w:rPr>
            </w:pPr>
            <w:r>
              <w:rPr>
                <w:color w:val="000000"/>
              </w:rPr>
              <w:t>198</w:t>
            </w:r>
          </w:p>
        </w:tc>
        <w:tc>
          <w:tcPr>
            <w:tcW w:w="1352" w:type="dxa"/>
          </w:tcPr>
          <w:p w14:paraId="00000176" w14:textId="77777777" w:rsidR="00853667" w:rsidRDefault="00D1629E">
            <w:pPr>
              <w:keepNext/>
              <w:keepLines/>
              <w:pBdr>
                <w:top w:val="nil"/>
                <w:left w:val="nil"/>
                <w:bottom w:val="nil"/>
                <w:right w:val="nil"/>
                <w:between w:val="nil"/>
              </w:pBdr>
              <w:spacing w:before="0" w:after="0"/>
              <w:jc w:val="right"/>
              <w:rPr>
                <w:color w:val="000000"/>
              </w:rPr>
            </w:pPr>
            <w:r>
              <w:rPr>
                <w:color w:val="000000"/>
              </w:rPr>
              <w:t>170</w:t>
            </w:r>
          </w:p>
        </w:tc>
        <w:tc>
          <w:tcPr>
            <w:tcW w:w="1276" w:type="dxa"/>
          </w:tcPr>
          <w:p w14:paraId="00000177"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325" w:type="dxa"/>
          </w:tcPr>
          <w:p w14:paraId="00000178"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106" w:type="dxa"/>
          </w:tcPr>
          <w:p w14:paraId="00000179" w14:textId="77777777" w:rsidR="00853667" w:rsidRDefault="00D1629E">
            <w:pPr>
              <w:keepNext/>
              <w:keepLines/>
              <w:pBdr>
                <w:top w:val="nil"/>
                <w:left w:val="nil"/>
                <w:bottom w:val="nil"/>
                <w:right w:val="nil"/>
                <w:between w:val="nil"/>
              </w:pBdr>
              <w:spacing w:before="0" w:after="0"/>
              <w:jc w:val="right"/>
              <w:rPr>
                <w:color w:val="000000"/>
              </w:rPr>
            </w:pPr>
            <w:r>
              <w:rPr>
                <w:color w:val="000000"/>
              </w:rPr>
              <w:t>10</w:t>
            </w:r>
          </w:p>
        </w:tc>
        <w:tc>
          <w:tcPr>
            <w:tcW w:w="1528" w:type="dxa"/>
          </w:tcPr>
          <w:p w14:paraId="0000017A" w14:textId="77777777" w:rsidR="00853667" w:rsidRDefault="00D1629E">
            <w:pPr>
              <w:keepNext/>
              <w:keepLines/>
              <w:pBdr>
                <w:top w:val="nil"/>
                <w:left w:val="nil"/>
                <w:bottom w:val="nil"/>
                <w:right w:val="nil"/>
                <w:between w:val="nil"/>
              </w:pBdr>
              <w:spacing w:before="0" w:after="0"/>
              <w:jc w:val="left"/>
              <w:rPr>
                <w:color w:val="000000"/>
              </w:rPr>
            </w:pPr>
            <w:r>
              <w:rPr>
                <w:color w:val="000000"/>
              </w:rPr>
              <w:t>Fritz et al. 2019</w:t>
            </w:r>
          </w:p>
        </w:tc>
      </w:tr>
      <w:tr w:rsidR="00853667" w14:paraId="751A495F" w14:textId="77777777">
        <w:tc>
          <w:tcPr>
            <w:tcW w:w="1714" w:type="dxa"/>
          </w:tcPr>
          <w:p w14:paraId="0000017B" w14:textId="77777777" w:rsidR="00853667" w:rsidRDefault="00D1629E">
            <w:pPr>
              <w:keepNext/>
              <w:keepLines/>
              <w:pBdr>
                <w:top w:val="nil"/>
                <w:left w:val="nil"/>
                <w:bottom w:val="nil"/>
                <w:right w:val="nil"/>
                <w:between w:val="nil"/>
              </w:pBdr>
              <w:spacing w:before="0" w:after="0"/>
              <w:jc w:val="left"/>
              <w:rPr>
                <w:color w:val="000000"/>
              </w:rPr>
            </w:pPr>
            <w:r>
              <w:rPr>
                <w:color w:val="000000"/>
              </w:rPr>
              <w:lastRenderedPageBreak/>
              <w:t>Middle Gila</w:t>
            </w:r>
          </w:p>
        </w:tc>
        <w:tc>
          <w:tcPr>
            <w:tcW w:w="1059" w:type="dxa"/>
          </w:tcPr>
          <w:p w14:paraId="0000017C"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352" w:type="dxa"/>
          </w:tcPr>
          <w:p w14:paraId="0000017D" w14:textId="77777777" w:rsidR="00853667" w:rsidRDefault="00D1629E">
            <w:pPr>
              <w:keepNext/>
              <w:keepLines/>
              <w:pBdr>
                <w:top w:val="nil"/>
                <w:left w:val="nil"/>
                <w:bottom w:val="nil"/>
                <w:right w:val="nil"/>
                <w:between w:val="nil"/>
              </w:pBdr>
              <w:spacing w:before="0" w:after="0"/>
              <w:jc w:val="right"/>
              <w:rPr>
                <w:color w:val="000000"/>
              </w:rPr>
            </w:pPr>
            <w:r>
              <w:rPr>
                <w:color w:val="000000"/>
              </w:rPr>
              <w:t>10</w:t>
            </w:r>
          </w:p>
        </w:tc>
        <w:tc>
          <w:tcPr>
            <w:tcW w:w="1276" w:type="dxa"/>
          </w:tcPr>
          <w:p w14:paraId="0000017E" w14:textId="77777777" w:rsidR="00853667" w:rsidRDefault="00D1629E">
            <w:pPr>
              <w:keepNext/>
              <w:keepLines/>
              <w:pBdr>
                <w:top w:val="nil"/>
                <w:left w:val="nil"/>
                <w:bottom w:val="nil"/>
                <w:right w:val="nil"/>
                <w:between w:val="nil"/>
              </w:pBdr>
              <w:spacing w:before="0" w:after="0"/>
              <w:jc w:val="right"/>
              <w:rPr>
                <w:color w:val="000000"/>
              </w:rPr>
            </w:pPr>
            <w:r>
              <w:rPr>
                <w:color w:val="000000"/>
              </w:rPr>
              <w:t>38</w:t>
            </w:r>
          </w:p>
        </w:tc>
        <w:tc>
          <w:tcPr>
            <w:tcW w:w="1325" w:type="dxa"/>
          </w:tcPr>
          <w:p w14:paraId="0000017F"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106" w:type="dxa"/>
          </w:tcPr>
          <w:p w14:paraId="00000180" w14:textId="77777777" w:rsidR="00853667" w:rsidRDefault="00D1629E">
            <w:pPr>
              <w:keepNext/>
              <w:keepLines/>
              <w:pBdr>
                <w:top w:val="nil"/>
                <w:left w:val="nil"/>
                <w:bottom w:val="nil"/>
                <w:right w:val="nil"/>
                <w:between w:val="nil"/>
              </w:pBdr>
              <w:spacing w:before="0" w:after="0"/>
              <w:jc w:val="right"/>
              <w:rPr>
                <w:color w:val="000000"/>
              </w:rPr>
            </w:pPr>
            <w:r>
              <w:rPr>
                <w:color w:val="000000"/>
              </w:rPr>
              <w:t>10</w:t>
            </w:r>
          </w:p>
        </w:tc>
        <w:tc>
          <w:tcPr>
            <w:tcW w:w="1528" w:type="dxa"/>
          </w:tcPr>
          <w:p w14:paraId="00000181" w14:textId="77777777" w:rsidR="00853667" w:rsidRDefault="00D1629E">
            <w:pPr>
              <w:keepNext/>
              <w:keepLines/>
              <w:pBdr>
                <w:top w:val="nil"/>
                <w:left w:val="nil"/>
                <w:bottom w:val="nil"/>
                <w:right w:val="nil"/>
                <w:between w:val="nil"/>
              </w:pBdr>
              <w:spacing w:before="0" w:after="0"/>
              <w:jc w:val="left"/>
              <w:rPr>
                <w:color w:val="000000"/>
              </w:rPr>
            </w:pPr>
            <w:r>
              <w:rPr>
                <w:color w:val="000000"/>
              </w:rPr>
              <w:t>Stone et al. 2008</w:t>
            </w:r>
          </w:p>
        </w:tc>
      </w:tr>
      <w:tr w:rsidR="00853667" w14:paraId="0C7DC4A4" w14:textId="77777777">
        <w:tc>
          <w:tcPr>
            <w:tcW w:w="1714" w:type="dxa"/>
          </w:tcPr>
          <w:p w14:paraId="00000182" w14:textId="77777777" w:rsidR="00853667" w:rsidRDefault="00D1629E">
            <w:pPr>
              <w:keepNext/>
              <w:keepLines/>
              <w:pBdr>
                <w:top w:val="nil"/>
                <w:left w:val="nil"/>
                <w:bottom w:val="nil"/>
                <w:right w:val="nil"/>
                <w:between w:val="nil"/>
              </w:pBdr>
              <w:spacing w:before="0" w:after="0"/>
              <w:jc w:val="left"/>
              <w:rPr>
                <w:color w:val="000000"/>
              </w:rPr>
            </w:pPr>
            <w:r>
              <w:rPr>
                <w:color w:val="000000"/>
              </w:rPr>
              <w:t>Middle Gila</w:t>
            </w:r>
          </w:p>
        </w:tc>
        <w:tc>
          <w:tcPr>
            <w:tcW w:w="1059" w:type="dxa"/>
          </w:tcPr>
          <w:p w14:paraId="00000183" w14:textId="77777777" w:rsidR="00853667" w:rsidRDefault="00D1629E">
            <w:pPr>
              <w:keepNext/>
              <w:keepLines/>
              <w:pBdr>
                <w:top w:val="nil"/>
                <w:left w:val="nil"/>
                <w:bottom w:val="nil"/>
                <w:right w:val="nil"/>
                <w:between w:val="nil"/>
              </w:pBdr>
              <w:spacing w:before="0" w:after="0"/>
              <w:jc w:val="right"/>
              <w:rPr>
                <w:color w:val="000000"/>
              </w:rPr>
            </w:pPr>
            <w:r>
              <w:rPr>
                <w:color w:val="000000"/>
              </w:rPr>
              <w:t>0</w:t>
            </w:r>
          </w:p>
        </w:tc>
        <w:tc>
          <w:tcPr>
            <w:tcW w:w="1352" w:type="dxa"/>
          </w:tcPr>
          <w:p w14:paraId="00000184" w14:textId="77777777" w:rsidR="00853667" w:rsidRDefault="00D1629E">
            <w:pPr>
              <w:keepNext/>
              <w:keepLines/>
              <w:pBdr>
                <w:top w:val="nil"/>
                <w:left w:val="nil"/>
                <w:bottom w:val="nil"/>
                <w:right w:val="nil"/>
                <w:between w:val="nil"/>
              </w:pBdr>
              <w:spacing w:before="0" w:after="0"/>
              <w:jc w:val="right"/>
              <w:rPr>
                <w:color w:val="000000"/>
              </w:rPr>
            </w:pPr>
            <w:r>
              <w:rPr>
                <w:color w:val="000000"/>
              </w:rPr>
              <w:t>6</w:t>
            </w:r>
          </w:p>
        </w:tc>
        <w:tc>
          <w:tcPr>
            <w:tcW w:w="1276" w:type="dxa"/>
          </w:tcPr>
          <w:p w14:paraId="00000185" w14:textId="77777777" w:rsidR="00853667" w:rsidRDefault="00D1629E">
            <w:pPr>
              <w:keepNext/>
              <w:keepLines/>
              <w:pBdr>
                <w:top w:val="nil"/>
                <w:left w:val="nil"/>
                <w:bottom w:val="nil"/>
                <w:right w:val="nil"/>
                <w:between w:val="nil"/>
              </w:pBdr>
              <w:spacing w:before="0" w:after="0"/>
              <w:jc w:val="right"/>
              <w:rPr>
                <w:color w:val="000000"/>
              </w:rPr>
            </w:pPr>
            <w:r>
              <w:rPr>
                <w:color w:val="000000"/>
              </w:rPr>
              <w:t>46</w:t>
            </w:r>
          </w:p>
        </w:tc>
        <w:tc>
          <w:tcPr>
            <w:tcW w:w="1325" w:type="dxa"/>
          </w:tcPr>
          <w:p w14:paraId="00000186" w14:textId="77777777" w:rsidR="00853667" w:rsidRDefault="00D1629E">
            <w:pPr>
              <w:keepNext/>
              <w:keepLines/>
              <w:pBdr>
                <w:top w:val="nil"/>
                <w:left w:val="nil"/>
                <w:bottom w:val="nil"/>
                <w:right w:val="nil"/>
                <w:between w:val="nil"/>
              </w:pBdr>
              <w:spacing w:before="0" w:after="0"/>
              <w:jc w:val="right"/>
              <w:rPr>
                <w:color w:val="000000"/>
              </w:rPr>
            </w:pPr>
            <w:r>
              <w:rPr>
                <w:color w:val="000000"/>
              </w:rPr>
              <w:t>8</w:t>
            </w:r>
          </w:p>
        </w:tc>
        <w:tc>
          <w:tcPr>
            <w:tcW w:w="1106" w:type="dxa"/>
          </w:tcPr>
          <w:p w14:paraId="00000187" w14:textId="77777777" w:rsidR="00853667" w:rsidRDefault="00D1629E">
            <w:pPr>
              <w:keepNext/>
              <w:keepLines/>
              <w:pBdr>
                <w:top w:val="nil"/>
                <w:left w:val="nil"/>
                <w:bottom w:val="nil"/>
                <w:right w:val="nil"/>
                <w:between w:val="nil"/>
              </w:pBdr>
              <w:spacing w:before="0" w:after="0"/>
              <w:jc w:val="right"/>
              <w:rPr>
                <w:color w:val="000000"/>
              </w:rPr>
            </w:pPr>
            <w:r>
              <w:rPr>
                <w:color w:val="000000"/>
              </w:rPr>
              <w:t>13</w:t>
            </w:r>
          </w:p>
        </w:tc>
        <w:tc>
          <w:tcPr>
            <w:tcW w:w="1528" w:type="dxa"/>
          </w:tcPr>
          <w:p w14:paraId="00000188" w14:textId="77777777" w:rsidR="00853667" w:rsidRDefault="00D1629E">
            <w:pPr>
              <w:keepNext/>
              <w:keepLines/>
              <w:pBdr>
                <w:top w:val="nil"/>
                <w:left w:val="nil"/>
                <w:bottom w:val="nil"/>
                <w:right w:val="nil"/>
                <w:between w:val="nil"/>
              </w:pBdr>
              <w:spacing w:before="0" w:after="0"/>
              <w:jc w:val="left"/>
              <w:rPr>
                <w:color w:val="000000"/>
              </w:rPr>
            </w:pPr>
            <w:r>
              <w:rPr>
                <w:color w:val="000000"/>
              </w:rPr>
              <w:t>Stone et al. 2008</w:t>
            </w:r>
          </w:p>
        </w:tc>
      </w:tr>
      <w:tr w:rsidR="00853667" w14:paraId="4FED7642" w14:textId="77777777">
        <w:tc>
          <w:tcPr>
            <w:tcW w:w="1714" w:type="dxa"/>
          </w:tcPr>
          <w:p w14:paraId="00000189" w14:textId="77777777" w:rsidR="00853667" w:rsidRDefault="00D1629E">
            <w:pPr>
              <w:keepNext/>
              <w:keepLines/>
              <w:pBdr>
                <w:top w:val="nil"/>
                <w:left w:val="nil"/>
                <w:bottom w:val="nil"/>
                <w:right w:val="nil"/>
                <w:between w:val="nil"/>
              </w:pBdr>
              <w:spacing w:before="0" w:after="0"/>
              <w:jc w:val="left"/>
              <w:rPr>
                <w:color w:val="000000"/>
              </w:rPr>
            </w:pPr>
            <w:r>
              <w:rPr>
                <w:color w:val="000000"/>
              </w:rPr>
              <w:t>Lower Colorado</w:t>
            </w:r>
          </w:p>
        </w:tc>
        <w:tc>
          <w:tcPr>
            <w:tcW w:w="1059" w:type="dxa"/>
          </w:tcPr>
          <w:p w14:paraId="0000018A" w14:textId="77777777" w:rsidR="00853667" w:rsidRDefault="00D1629E">
            <w:pPr>
              <w:keepNext/>
              <w:keepLines/>
              <w:pBdr>
                <w:top w:val="nil"/>
                <w:left w:val="nil"/>
                <w:bottom w:val="nil"/>
                <w:right w:val="nil"/>
                <w:between w:val="nil"/>
              </w:pBdr>
              <w:spacing w:before="0" w:after="0"/>
              <w:jc w:val="right"/>
              <w:rPr>
                <w:color w:val="000000"/>
              </w:rPr>
            </w:pPr>
            <w:r>
              <w:rPr>
                <w:color w:val="000000"/>
              </w:rPr>
              <w:t>1</w:t>
            </w:r>
          </w:p>
        </w:tc>
        <w:tc>
          <w:tcPr>
            <w:tcW w:w="1352" w:type="dxa"/>
          </w:tcPr>
          <w:p w14:paraId="0000018B" w14:textId="77777777" w:rsidR="00853667" w:rsidRDefault="00D1629E">
            <w:pPr>
              <w:keepNext/>
              <w:keepLines/>
              <w:pBdr>
                <w:top w:val="nil"/>
                <w:left w:val="nil"/>
                <w:bottom w:val="nil"/>
                <w:right w:val="nil"/>
                <w:between w:val="nil"/>
              </w:pBdr>
              <w:spacing w:before="0" w:after="0"/>
              <w:jc w:val="right"/>
              <w:rPr>
                <w:color w:val="000000"/>
              </w:rPr>
            </w:pPr>
            <w:r>
              <w:rPr>
                <w:color w:val="000000"/>
              </w:rPr>
              <w:t>2</w:t>
            </w:r>
          </w:p>
        </w:tc>
        <w:tc>
          <w:tcPr>
            <w:tcW w:w="1276" w:type="dxa"/>
          </w:tcPr>
          <w:p w14:paraId="0000018C" w14:textId="77777777" w:rsidR="00853667" w:rsidRDefault="00D1629E">
            <w:pPr>
              <w:keepNext/>
              <w:keepLines/>
              <w:pBdr>
                <w:top w:val="nil"/>
                <w:left w:val="nil"/>
                <w:bottom w:val="nil"/>
                <w:right w:val="nil"/>
                <w:between w:val="nil"/>
              </w:pBdr>
              <w:spacing w:before="0" w:after="0"/>
              <w:jc w:val="right"/>
              <w:rPr>
                <w:color w:val="000000"/>
              </w:rPr>
            </w:pPr>
            <w:r>
              <w:rPr>
                <w:color w:val="000000"/>
              </w:rPr>
              <w:t>2</w:t>
            </w:r>
          </w:p>
        </w:tc>
        <w:tc>
          <w:tcPr>
            <w:tcW w:w="1325" w:type="dxa"/>
          </w:tcPr>
          <w:p w14:paraId="0000018D" w14:textId="77777777" w:rsidR="00853667" w:rsidRDefault="00D1629E">
            <w:pPr>
              <w:keepNext/>
              <w:keepLines/>
              <w:pBdr>
                <w:top w:val="nil"/>
                <w:left w:val="nil"/>
                <w:bottom w:val="nil"/>
                <w:right w:val="nil"/>
                <w:between w:val="nil"/>
              </w:pBdr>
              <w:spacing w:before="0" w:after="0"/>
              <w:jc w:val="right"/>
              <w:rPr>
                <w:color w:val="000000"/>
              </w:rPr>
            </w:pPr>
            <w:r>
              <w:rPr>
                <w:color w:val="000000"/>
              </w:rPr>
              <w:t>2</w:t>
            </w:r>
          </w:p>
        </w:tc>
        <w:tc>
          <w:tcPr>
            <w:tcW w:w="1106" w:type="dxa"/>
          </w:tcPr>
          <w:p w14:paraId="0000018E" w14:textId="77777777" w:rsidR="00853667" w:rsidRDefault="00D1629E">
            <w:pPr>
              <w:keepNext/>
              <w:keepLines/>
              <w:pBdr>
                <w:top w:val="nil"/>
                <w:left w:val="nil"/>
                <w:bottom w:val="nil"/>
                <w:right w:val="nil"/>
                <w:between w:val="nil"/>
              </w:pBdr>
              <w:spacing w:before="0" w:after="0"/>
              <w:jc w:val="right"/>
              <w:rPr>
                <w:color w:val="000000"/>
              </w:rPr>
            </w:pPr>
            <w:r>
              <w:rPr>
                <w:color w:val="000000"/>
              </w:rPr>
              <w:t>9</w:t>
            </w:r>
          </w:p>
        </w:tc>
        <w:tc>
          <w:tcPr>
            <w:tcW w:w="1528" w:type="dxa"/>
          </w:tcPr>
          <w:p w14:paraId="0000018F" w14:textId="77777777" w:rsidR="00853667" w:rsidRDefault="00D1629E">
            <w:pPr>
              <w:keepNext/>
              <w:keepLines/>
              <w:pBdr>
                <w:top w:val="nil"/>
                <w:left w:val="nil"/>
                <w:bottom w:val="nil"/>
                <w:right w:val="nil"/>
                <w:between w:val="nil"/>
              </w:pBdr>
              <w:spacing w:before="0" w:after="0"/>
              <w:jc w:val="left"/>
              <w:rPr>
                <w:color w:val="000000"/>
              </w:rPr>
            </w:pPr>
            <w:proofErr w:type="spellStart"/>
            <w:r>
              <w:rPr>
                <w:color w:val="000000"/>
              </w:rPr>
              <w:t>Kampf</w:t>
            </w:r>
            <w:proofErr w:type="spellEnd"/>
            <w:r>
              <w:rPr>
                <w:color w:val="000000"/>
              </w:rPr>
              <w:t xml:space="preserve"> et al. 2018</w:t>
            </w:r>
          </w:p>
        </w:tc>
      </w:tr>
    </w:tbl>
    <w:p w14:paraId="00000190" w14:textId="77777777" w:rsidR="00853667" w:rsidRDefault="00D1629E">
      <w:pPr>
        <w:pBdr>
          <w:top w:val="nil"/>
          <w:left w:val="nil"/>
          <w:bottom w:val="nil"/>
          <w:right w:val="nil"/>
          <w:between w:val="nil"/>
        </w:pBdr>
        <w:spacing w:before="120" w:after="0"/>
        <w:rPr>
          <w:color w:val="000000"/>
        </w:rPr>
      </w:pPr>
      <w:r>
        <w:rPr>
          <w:b/>
          <w:color w:val="000000"/>
        </w:rPr>
        <w:t>Table S5:</w:t>
      </w:r>
      <w:r>
        <w:rPr>
          <w:color w:val="000000"/>
        </w:rPr>
        <w:t xml:space="preserve"> Runoff scenarios used in the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flw</m:t>
            </m:r>
          </m:sub>
        </m:sSub>
      </m:oMath>
      <w:r>
        <w:rPr>
          <w:color w:val="000000"/>
        </w:rPr>
        <w:t xml:space="preserve"> sensitivity analysis. See section 4.2 for more specifics.</w:t>
      </w:r>
    </w:p>
    <w:tbl>
      <w:tblPr>
        <w:tblStyle w:val="a3"/>
        <w:tblW w:w="3332" w:type="dxa"/>
        <w:tblLayout w:type="fixed"/>
        <w:tblLook w:val="0000" w:firstRow="0" w:lastRow="0" w:firstColumn="0" w:lastColumn="0" w:noHBand="0" w:noVBand="0"/>
      </w:tblPr>
      <w:tblGrid>
        <w:gridCol w:w="1536"/>
        <w:gridCol w:w="1796"/>
      </w:tblGrid>
      <w:tr w:rsidR="00853667" w14:paraId="77E33C7D" w14:textId="77777777">
        <w:trPr>
          <w:tblHeader/>
        </w:trPr>
        <w:tc>
          <w:tcPr>
            <w:tcW w:w="1536" w:type="dxa"/>
          </w:tcPr>
          <w:p w14:paraId="00000191" w14:textId="77777777" w:rsidR="00853667" w:rsidRDefault="00D1629E">
            <w:pPr>
              <w:keepNext/>
              <w:keepLines/>
              <w:pBdr>
                <w:top w:val="nil"/>
                <w:left w:val="nil"/>
                <w:bottom w:val="nil"/>
                <w:right w:val="nil"/>
                <w:between w:val="nil"/>
              </w:pBdr>
              <w:spacing w:before="0" w:after="0"/>
              <w:jc w:val="left"/>
              <w:rPr>
                <w:color w:val="000000"/>
              </w:rPr>
            </w:pPr>
            <w:r>
              <w:rPr>
                <w:color w:val="000000"/>
              </w:rPr>
              <w:t>Name</w:t>
            </w:r>
          </w:p>
        </w:tc>
        <w:tc>
          <w:tcPr>
            <w:tcW w:w="1797" w:type="dxa"/>
          </w:tcPr>
          <w:p w14:paraId="00000192" w14:textId="77777777" w:rsidR="00853667" w:rsidRDefault="00D1629E">
            <w:pPr>
              <w:keepNext/>
              <w:keepLines/>
              <w:pBdr>
                <w:top w:val="nil"/>
                <w:left w:val="nil"/>
                <w:bottom w:val="nil"/>
                <w:right w:val="nil"/>
                <w:between w:val="nil"/>
              </w:pBdr>
              <w:spacing w:before="0" w:after="0"/>
              <w:jc w:val="left"/>
              <w:rPr>
                <w:color w:val="000000"/>
              </w:rPr>
            </w:pPr>
            <w:r>
              <w:rPr>
                <w:color w:val="000000"/>
              </w:rPr>
              <w:t>Runoff ratio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oMath>
            <w:r>
              <w:rPr>
                <w:color w:val="000000"/>
              </w:rPr>
              <w:t>)</w:t>
            </w:r>
          </w:p>
        </w:tc>
      </w:tr>
      <w:tr w:rsidR="00853667" w14:paraId="7BE92AB2" w14:textId="77777777">
        <w:tc>
          <w:tcPr>
            <w:tcW w:w="1536" w:type="dxa"/>
          </w:tcPr>
          <w:p w14:paraId="00000193" w14:textId="77777777" w:rsidR="00853667" w:rsidRDefault="00D1629E">
            <w:pPr>
              <w:keepNext/>
              <w:keepLines/>
              <w:pBdr>
                <w:top w:val="nil"/>
                <w:left w:val="nil"/>
                <w:bottom w:val="nil"/>
                <w:right w:val="nil"/>
                <w:between w:val="nil"/>
              </w:pBdr>
              <w:spacing w:before="0" w:after="0"/>
              <w:jc w:val="left"/>
              <w:rPr>
                <w:color w:val="000000"/>
              </w:rPr>
            </w:pPr>
            <w:r>
              <w:rPr>
                <w:color w:val="000000"/>
              </w:rPr>
              <w:t>Low runoff 1</w:t>
            </w:r>
          </w:p>
        </w:tc>
        <w:tc>
          <w:tcPr>
            <w:tcW w:w="1797" w:type="dxa"/>
          </w:tcPr>
          <w:p w14:paraId="00000194" w14:textId="77777777" w:rsidR="00853667" w:rsidRDefault="006204CB">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r>
                  <w:rPr>
                    <w:rFonts w:ascii="Cambria Math" w:eastAsia="Cambria Math" w:hAnsi="Cambria Math" w:cs="Cambria Math"/>
                    <w:color w:val="000000"/>
                  </w:rPr>
                  <m:t>+0.33</m:t>
                </m:r>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oMath>
            </m:oMathPara>
          </w:p>
        </w:tc>
      </w:tr>
      <w:tr w:rsidR="00853667" w14:paraId="61CF634D" w14:textId="77777777">
        <w:tc>
          <w:tcPr>
            <w:tcW w:w="1536" w:type="dxa"/>
          </w:tcPr>
          <w:p w14:paraId="00000195" w14:textId="77777777" w:rsidR="00853667" w:rsidRDefault="00D1629E">
            <w:pPr>
              <w:keepNext/>
              <w:keepLines/>
              <w:pBdr>
                <w:top w:val="nil"/>
                <w:left w:val="nil"/>
                <w:bottom w:val="nil"/>
                <w:right w:val="nil"/>
                <w:between w:val="nil"/>
              </w:pBdr>
              <w:spacing w:before="0" w:after="0"/>
              <w:jc w:val="left"/>
              <w:rPr>
                <w:color w:val="000000"/>
              </w:rPr>
            </w:pPr>
            <w:r>
              <w:rPr>
                <w:color w:val="000000"/>
              </w:rPr>
              <w:t>Low runoff 2</w:t>
            </w:r>
          </w:p>
        </w:tc>
        <w:tc>
          <w:tcPr>
            <w:tcW w:w="1797" w:type="dxa"/>
          </w:tcPr>
          <w:p w14:paraId="00000196" w14:textId="77777777" w:rsidR="00853667" w:rsidRDefault="006204CB">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r>
                  <w:rPr>
                    <w:rFonts w:ascii="Cambria Math" w:eastAsia="Cambria Math" w:hAnsi="Cambria Math" w:cs="Cambria Math"/>
                    <w:color w:val="000000"/>
                  </w:rPr>
                  <m:t>+0.18</m:t>
                </m:r>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oMath>
            </m:oMathPara>
          </w:p>
        </w:tc>
      </w:tr>
      <w:tr w:rsidR="00853667" w14:paraId="3D7444DB" w14:textId="77777777">
        <w:tc>
          <w:tcPr>
            <w:tcW w:w="1536" w:type="dxa"/>
          </w:tcPr>
          <w:p w14:paraId="00000197" w14:textId="77777777" w:rsidR="00853667" w:rsidRDefault="00D1629E">
            <w:pPr>
              <w:keepNext/>
              <w:keepLines/>
              <w:pBdr>
                <w:top w:val="nil"/>
                <w:left w:val="nil"/>
                <w:bottom w:val="nil"/>
                <w:right w:val="nil"/>
                <w:between w:val="nil"/>
              </w:pBdr>
              <w:spacing w:before="0" w:after="0"/>
              <w:jc w:val="left"/>
              <w:rPr>
                <w:color w:val="000000"/>
              </w:rPr>
            </w:pPr>
            <w:r>
              <w:rPr>
                <w:color w:val="000000"/>
              </w:rPr>
              <w:t>High runoff 1</w:t>
            </w:r>
          </w:p>
        </w:tc>
        <w:tc>
          <w:tcPr>
            <w:tcW w:w="1797" w:type="dxa"/>
          </w:tcPr>
          <w:p w14:paraId="00000198" w14:textId="77777777" w:rsidR="00853667" w:rsidRDefault="006204CB">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r>
                  <w:rPr>
                    <w:rFonts w:ascii="Cambria Math" w:eastAsia="Cambria Math" w:hAnsi="Cambria Math" w:cs="Cambria Math"/>
                    <w:color w:val="000000"/>
                  </w:rPr>
                  <m:t>-0.33</m:t>
                </m:r>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oMath>
            </m:oMathPara>
          </w:p>
        </w:tc>
      </w:tr>
      <w:tr w:rsidR="00853667" w14:paraId="0429E479" w14:textId="77777777">
        <w:tc>
          <w:tcPr>
            <w:tcW w:w="1536" w:type="dxa"/>
          </w:tcPr>
          <w:p w14:paraId="00000199" w14:textId="77777777" w:rsidR="00853667" w:rsidRDefault="00D1629E">
            <w:pPr>
              <w:keepNext/>
              <w:keepLines/>
              <w:pBdr>
                <w:top w:val="nil"/>
                <w:left w:val="nil"/>
                <w:bottom w:val="nil"/>
                <w:right w:val="nil"/>
                <w:between w:val="nil"/>
              </w:pBdr>
              <w:spacing w:before="0" w:after="0"/>
              <w:jc w:val="left"/>
              <w:rPr>
                <w:color w:val="000000"/>
              </w:rPr>
            </w:pPr>
            <w:r>
              <w:rPr>
                <w:color w:val="000000"/>
              </w:rPr>
              <w:t>High runoff 2</w:t>
            </w:r>
          </w:p>
        </w:tc>
        <w:tc>
          <w:tcPr>
            <w:tcW w:w="1797" w:type="dxa"/>
          </w:tcPr>
          <w:p w14:paraId="0000019A" w14:textId="77777777" w:rsidR="00853667" w:rsidRDefault="006204CB">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r>
                  <w:rPr>
                    <w:rFonts w:ascii="Cambria Math" w:eastAsia="Cambria Math" w:hAnsi="Cambria Math" w:cs="Cambria Math"/>
                    <w:color w:val="000000"/>
                  </w:rPr>
                  <m:t>+0.18</m:t>
                </m:r>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r</m:t>
                    </m:r>
                  </m:sub>
                </m:sSub>
              </m:oMath>
            </m:oMathPara>
          </w:p>
        </w:tc>
      </w:tr>
    </w:tbl>
    <w:p w14:paraId="0000019B" w14:textId="77777777" w:rsidR="00853667" w:rsidRDefault="00D1629E">
      <w:pPr>
        <w:pStyle w:val="Heading2"/>
      </w:pPr>
      <w:r>
        <w:br w:type="page"/>
      </w:r>
    </w:p>
    <w:p w14:paraId="0000019C" w14:textId="77777777" w:rsidR="00853667" w:rsidRDefault="00D1629E">
      <w:pPr>
        <w:pStyle w:val="Heading2"/>
      </w:pPr>
      <w:bookmarkStart w:id="172" w:name="bookmark=id.2grqrue" w:colFirst="0" w:colLast="0"/>
      <w:bookmarkEnd w:id="172"/>
      <w:r>
        <w:lastRenderedPageBreak/>
        <w:t>References</w:t>
      </w:r>
    </w:p>
    <w:p w14:paraId="0000019D" w14:textId="77777777" w:rsidR="00853667" w:rsidRDefault="00D1629E">
      <w:pPr>
        <w:pBdr>
          <w:top w:val="nil"/>
          <w:left w:val="nil"/>
          <w:bottom w:val="nil"/>
          <w:right w:val="nil"/>
          <w:between w:val="nil"/>
        </w:pBdr>
        <w:rPr>
          <w:color w:val="000000"/>
        </w:rPr>
      </w:pPr>
      <w:bookmarkStart w:id="173" w:name="bookmark=id.3fwokq0" w:colFirst="0" w:colLast="0"/>
      <w:bookmarkStart w:id="174" w:name="bookmark=id.vx1227" w:colFirst="0" w:colLast="0"/>
      <w:bookmarkEnd w:id="173"/>
      <w:bookmarkEnd w:id="174"/>
      <w:r>
        <w:rPr>
          <w:color w:val="000000"/>
        </w:rPr>
        <w:t xml:space="preserve">1. </w:t>
      </w:r>
      <w:r>
        <w:rPr>
          <w:color w:val="000000"/>
        </w:rPr>
        <w:tab/>
        <w:t xml:space="preserve">Department of the Army, Corps of Engineers, E. P. Agency, The Navigable Waters Protection Rule: Definition of “Waters of the United States.” </w:t>
      </w:r>
      <w:r>
        <w:rPr>
          <w:i/>
          <w:color w:val="000000"/>
        </w:rPr>
        <w:t>Federal Register</w:t>
      </w:r>
      <w:r>
        <w:rPr>
          <w:color w:val="000000"/>
        </w:rPr>
        <w:t xml:space="preserve"> (2020).</w:t>
      </w:r>
    </w:p>
    <w:p w14:paraId="0000019E" w14:textId="77777777" w:rsidR="00853667" w:rsidRDefault="00D1629E">
      <w:pPr>
        <w:pBdr>
          <w:top w:val="nil"/>
          <w:left w:val="nil"/>
          <w:bottom w:val="nil"/>
          <w:right w:val="nil"/>
          <w:between w:val="nil"/>
        </w:pBdr>
        <w:rPr>
          <w:color w:val="000000"/>
        </w:rPr>
      </w:pPr>
      <w:bookmarkStart w:id="175" w:name="bookmark=id.1v1yuxt" w:colFirst="0" w:colLast="0"/>
      <w:bookmarkEnd w:id="175"/>
      <w:r>
        <w:rPr>
          <w:color w:val="000000"/>
        </w:rPr>
        <w:t xml:space="preserve">2. </w:t>
      </w:r>
      <w:r>
        <w:rPr>
          <w:color w:val="000000"/>
        </w:rPr>
        <w:tab/>
        <w:t xml:space="preserve">P. A. Raymond, J. E. Saiers, W. V. </w:t>
      </w:r>
      <w:proofErr w:type="spellStart"/>
      <w:r>
        <w:rPr>
          <w:color w:val="000000"/>
        </w:rPr>
        <w:t>Sobczak</w:t>
      </w:r>
      <w:proofErr w:type="spellEnd"/>
      <w:r>
        <w:rPr>
          <w:color w:val="000000"/>
        </w:rPr>
        <w:t xml:space="preserve">, </w:t>
      </w:r>
      <w:hyperlink r:id="rId28">
        <w:r>
          <w:rPr>
            <w:color w:val="000000"/>
          </w:rPr>
          <w:t>Hydrological and biogeochemical controls on watershed dissolved organic matter transport: Pulse-shunt concept</w:t>
        </w:r>
      </w:hyperlink>
      <w:r>
        <w:rPr>
          <w:color w:val="000000"/>
        </w:rPr>
        <w:t xml:space="preserve">. </w:t>
      </w:r>
      <w:r>
        <w:rPr>
          <w:i/>
          <w:color w:val="000000"/>
        </w:rPr>
        <w:t>Ecology</w:t>
      </w:r>
      <w:r>
        <w:rPr>
          <w:color w:val="000000"/>
        </w:rPr>
        <w:t xml:space="preserve">. </w:t>
      </w:r>
      <w:r>
        <w:rPr>
          <w:b/>
          <w:color w:val="000000"/>
        </w:rPr>
        <w:t>97</w:t>
      </w:r>
      <w:r>
        <w:rPr>
          <w:color w:val="000000"/>
        </w:rPr>
        <w:t>, 5–16 (2016).</w:t>
      </w:r>
    </w:p>
    <w:p w14:paraId="0000019F" w14:textId="77777777" w:rsidR="00853667" w:rsidRDefault="00D1629E">
      <w:pPr>
        <w:pBdr>
          <w:top w:val="nil"/>
          <w:left w:val="nil"/>
          <w:bottom w:val="nil"/>
          <w:right w:val="nil"/>
          <w:between w:val="nil"/>
        </w:pBdr>
        <w:rPr>
          <w:color w:val="000000"/>
        </w:rPr>
      </w:pPr>
      <w:bookmarkStart w:id="176" w:name="bookmark=id.4f1mdlm" w:colFirst="0" w:colLast="0"/>
      <w:bookmarkEnd w:id="176"/>
      <w:r>
        <w:rPr>
          <w:color w:val="000000"/>
        </w:rPr>
        <w:t xml:space="preserve">3. </w:t>
      </w:r>
      <w:r>
        <w:rPr>
          <w:color w:val="000000"/>
        </w:rPr>
        <w:tab/>
        <w:t xml:space="preserve">B. He, S. </w:t>
      </w:r>
      <w:proofErr w:type="spellStart"/>
      <w:r>
        <w:rPr>
          <w:color w:val="000000"/>
        </w:rPr>
        <w:t>Kanae</w:t>
      </w:r>
      <w:proofErr w:type="spellEnd"/>
      <w:r>
        <w:rPr>
          <w:color w:val="000000"/>
        </w:rPr>
        <w:t xml:space="preserve">, T. Oki, Y. </w:t>
      </w:r>
      <w:proofErr w:type="spellStart"/>
      <w:r>
        <w:rPr>
          <w:color w:val="000000"/>
        </w:rPr>
        <w:t>Hirabayashi</w:t>
      </w:r>
      <w:proofErr w:type="spellEnd"/>
      <w:r>
        <w:rPr>
          <w:color w:val="000000"/>
        </w:rPr>
        <w:t xml:space="preserve">, Y. </w:t>
      </w:r>
      <w:proofErr w:type="spellStart"/>
      <w:r>
        <w:rPr>
          <w:color w:val="000000"/>
        </w:rPr>
        <w:t>Yamashiki</w:t>
      </w:r>
      <w:proofErr w:type="spellEnd"/>
      <w:r>
        <w:rPr>
          <w:color w:val="000000"/>
        </w:rPr>
        <w:t xml:space="preserve">, K. Takara, </w:t>
      </w:r>
      <w:hyperlink r:id="rId29">
        <w:r>
          <w:rPr>
            <w:color w:val="000000"/>
          </w:rPr>
          <w:t>Assessment of global nitrogen pollution in rivers using an integrated biogeochemical modeling framework</w:t>
        </w:r>
      </w:hyperlink>
      <w:r>
        <w:rPr>
          <w:color w:val="000000"/>
        </w:rPr>
        <w:t xml:space="preserve">. </w:t>
      </w:r>
      <w:r>
        <w:rPr>
          <w:i/>
          <w:color w:val="000000"/>
        </w:rPr>
        <w:t>Water Research</w:t>
      </w:r>
      <w:r>
        <w:rPr>
          <w:color w:val="000000"/>
        </w:rPr>
        <w:t xml:space="preserve">. </w:t>
      </w:r>
      <w:r>
        <w:rPr>
          <w:b/>
          <w:color w:val="000000"/>
        </w:rPr>
        <w:t>45</w:t>
      </w:r>
      <w:r>
        <w:rPr>
          <w:color w:val="000000"/>
        </w:rPr>
        <w:t>, 2573–2586 (2011).</w:t>
      </w:r>
    </w:p>
    <w:p w14:paraId="000001A0" w14:textId="77777777" w:rsidR="00853667" w:rsidRDefault="00D1629E">
      <w:pPr>
        <w:pBdr>
          <w:top w:val="nil"/>
          <w:left w:val="nil"/>
          <w:bottom w:val="nil"/>
          <w:right w:val="nil"/>
          <w:between w:val="nil"/>
        </w:pBdr>
        <w:rPr>
          <w:color w:val="000000"/>
        </w:rPr>
      </w:pPr>
      <w:bookmarkStart w:id="177" w:name="bookmark=id.2u6wntf" w:colFirst="0" w:colLast="0"/>
      <w:bookmarkEnd w:id="177"/>
      <w:r>
        <w:rPr>
          <w:color w:val="000000"/>
        </w:rPr>
        <w:t xml:space="preserve">4. </w:t>
      </w:r>
      <w:r>
        <w:rPr>
          <w:color w:val="000000"/>
        </w:rPr>
        <w:tab/>
        <w:t xml:space="preserve">C. Schmidt, T. </w:t>
      </w:r>
      <w:proofErr w:type="spellStart"/>
      <w:r>
        <w:rPr>
          <w:color w:val="000000"/>
        </w:rPr>
        <w:t>Krauth</w:t>
      </w:r>
      <w:proofErr w:type="spellEnd"/>
      <w:r>
        <w:rPr>
          <w:color w:val="000000"/>
        </w:rPr>
        <w:t xml:space="preserve">, S. Wagner, </w:t>
      </w:r>
      <w:hyperlink r:id="rId30">
        <w:r>
          <w:rPr>
            <w:color w:val="000000"/>
          </w:rPr>
          <w:t>Export of Plastic Debris by Rivers into the Sea</w:t>
        </w:r>
      </w:hyperlink>
      <w:r>
        <w:rPr>
          <w:color w:val="000000"/>
        </w:rPr>
        <w:t xml:space="preserve">. </w:t>
      </w:r>
      <w:r>
        <w:rPr>
          <w:i/>
          <w:color w:val="000000"/>
        </w:rPr>
        <w:t>Environmental Science &amp; Technology</w:t>
      </w:r>
      <w:r>
        <w:rPr>
          <w:color w:val="000000"/>
        </w:rPr>
        <w:t xml:space="preserve">. </w:t>
      </w:r>
      <w:r>
        <w:rPr>
          <w:b/>
          <w:color w:val="000000"/>
        </w:rPr>
        <w:t>51</w:t>
      </w:r>
      <w:r>
        <w:rPr>
          <w:color w:val="000000"/>
        </w:rPr>
        <w:t>, 12246–12253 (2017).</w:t>
      </w:r>
    </w:p>
    <w:p w14:paraId="000001A1" w14:textId="77777777" w:rsidR="00853667" w:rsidRDefault="00D1629E">
      <w:pPr>
        <w:pBdr>
          <w:top w:val="nil"/>
          <w:left w:val="nil"/>
          <w:bottom w:val="nil"/>
          <w:right w:val="nil"/>
          <w:between w:val="nil"/>
        </w:pBdr>
        <w:rPr>
          <w:color w:val="000000"/>
        </w:rPr>
      </w:pPr>
      <w:bookmarkStart w:id="178" w:name="bookmark=id.19c6y18" w:colFirst="0" w:colLast="0"/>
      <w:bookmarkEnd w:id="178"/>
      <w:r>
        <w:rPr>
          <w:color w:val="000000"/>
        </w:rPr>
        <w:t xml:space="preserve">5. </w:t>
      </w:r>
      <w:r>
        <w:rPr>
          <w:color w:val="000000"/>
        </w:rPr>
        <w:tab/>
        <w:t xml:space="preserve">M. Liu, Q. Zhang, T. </w:t>
      </w:r>
      <w:proofErr w:type="spellStart"/>
      <w:r>
        <w:rPr>
          <w:color w:val="000000"/>
        </w:rPr>
        <w:t>Maavara</w:t>
      </w:r>
      <w:proofErr w:type="spellEnd"/>
      <w:r>
        <w:rPr>
          <w:color w:val="000000"/>
        </w:rPr>
        <w:t xml:space="preserve">, S. Liu, X. Wang, P. A. Raymond, </w:t>
      </w:r>
      <w:hyperlink r:id="rId31">
        <w:r>
          <w:rPr>
            <w:color w:val="000000"/>
          </w:rPr>
          <w:t>Rivers as the largest source of mercury to coastal oceans worldwide</w:t>
        </w:r>
      </w:hyperlink>
      <w:r>
        <w:rPr>
          <w:color w:val="000000"/>
        </w:rPr>
        <w:t xml:space="preserve">. </w:t>
      </w:r>
      <w:r>
        <w:rPr>
          <w:i/>
          <w:color w:val="000000"/>
        </w:rPr>
        <w:t>Nature Geoscience</w:t>
      </w:r>
      <w:r>
        <w:rPr>
          <w:color w:val="000000"/>
        </w:rPr>
        <w:t xml:space="preserve">. </w:t>
      </w:r>
      <w:r>
        <w:rPr>
          <w:b/>
          <w:color w:val="000000"/>
        </w:rPr>
        <w:t>14</w:t>
      </w:r>
      <w:r>
        <w:rPr>
          <w:color w:val="000000"/>
        </w:rPr>
        <w:t>, 672–677 (2021).</w:t>
      </w:r>
    </w:p>
    <w:p w14:paraId="000001A2" w14:textId="77777777" w:rsidR="00853667" w:rsidRDefault="00D1629E">
      <w:pPr>
        <w:pBdr>
          <w:top w:val="nil"/>
          <w:left w:val="nil"/>
          <w:bottom w:val="nil"/>
          <w:right w:val="nil"/>
          <w:between w:val="nil"/>
        </w:pBdr>
        <w:rPr>
          <w:color w:val="000000"/>
        </w:rPr>
      </w:pPr>
      <w:bookmarkStart w:id="179" w:name="bookmark=id.3tbugp1" w:colFirst="0" w:colLast="0"/>
      <w:bookmarkEnd w:id="179"/>
      <w:r>
        <w:rPr>
          <w:color w:val="000000"/>
        </w:rPr>
        <w:t xml:space="preserve">6. </w:t>
      </w:r>
      <w:r>
        <w:rPr>
          <w:color w:val="000000"/>
        </w:rPr>
        <w:tab/>
        <w:t xml:space="preserve">T. J. </w:t>
      </w:r>
      <w:proofErr w:type="spellStart"/>
      <w:r>
        <w:rPr>
          <w:color w:val="000000"/>
        </w:rPr>
        <w:t>Battin</w:t>
      </w:r>
      <w:proofErr w:type="spellEnd"/>
      <w:r>
        <w:rPr>
          <w:color w:val="000000"/>
        </w:rPr>
        <w:t xml:space="preserve">, R. </w:t>
      </w:r>
      <w:proofErr w:type="spellStart"/>
      <w:r>
        <w:rPr>
          <w:color w:val="000000"/>
        </w:rPr>
        <w:t>Lauerwald</w:t>
      </w:r>
      <w:proofErr w:type="spellEnd"/>
      <w:r>
        <w:rPr>
          <w:color w:val="000000"/>
        </w:rPr>
        <w:t xml:space="preserve">, E. S. Bernhardt, E. </w:t>
      </w:r>
      <w:proofErr w:type="spellStart"/>
      <w:r>
        <w:rPr>
          <w:color w:val="000000"/>
        </w:rPr>
        <w:t>Bertuzzo</w:t>
      </w:r>
      <w:proofErr w:type="spellEnd"/>
      <w:r>
        <w:rPr>
          <w:color w:val="000000"/>
        </w:rPr>
        <w:t xml:space="preserve">, L. G. </w:t>
      </w:r>
      <w:proofErr w:type="spellStart"/>
      <w:r>
        <w:rPr>
          <w:color w:val="000000"/>
        </w:rPr>
        <w:t>Gener</w:t>
      </w:r>
      <w:proofErr w:type="spellEnd"/>
      <w:r>
        <w:rPr>
          <w:color w:val="000000"/>
        </w:rPr>
        <w:t xml:space="preserve">, R. O. Hall, E. R. Hotchkiss, T. </w:t>
      </w:r>
      <w:proofErr w:type="spellStart"/>
      <w:r>
        <w:rPr>
          <w:color w:val="000000"/>
        </w:rPr>
        <w:t>Maavara</w:t>
      </w:r>
      <w:proofErr w:type="spellEnd"/>
      <w:r>
        <w:rPr>
          <w:color w:val="000000"/>
        </w:rPr>
        <w:t xml:space="preserve">, T. M. </w:t>
      </w:r>
      <w:proofErr w:type="spellStart"/>
      <w:r>
        <w:rPr>
          <w:color w:val="000000"/>
        </w:rPr>
        <w:t>Pavelsky</w:t>
      </w:r>
      <w:proofErr w:type="spellEnd"/>
      <w:r>
        <w:rPr>
          <w:color w:val="000000"/>
        </w:rPr>
        <w:t xml:space="preserve">, L. Ran, P. Raymond, J. A. </w:t>
      </w:r>
      <w:proofErr w:type="spellStart"/>
      <w:r>
        <w:rPr>
          <w:color w:val="000000"/>
        </w:rPr>
        <w:t>Rosentreter</w:t>
      </w:r>
      <w:proofErr w:type="spellEnd"/>
      <w:r>
        <w:rPr>
          <w:color w:val="000000"/>
        </w:rPr>
        <w:t xml:space="preserve">, P. </w:t>
      </w:r>
      <w:proofErr w:type="spellStart"/>
      <w:r>
        <w:rPr>
          <w:color w:val="000000"/>
        </w:rPr>
        <w:t>Regnier</w:t>
      </w:r>
      <w:proofErr w:type="spellEnd"/>
      <w:r>
        <w:rPr>
          <w:color w:val="000000"/>
        </w:rPr>
        <w:t xml:space="preserve">, </w:t>
      </w:r>
      <w:hyperlink r:id="rId32">
        <w:r>
          <w:rPr>
            <w:color w:val="000000"/>
          </w:rPr>
          <w:t>River ecosystem metabolism and carbon biogeochemistry in a changing world</w:t>
        </w:r>
      </w:hyperlink>
      <w:r>
        <w:rPr>
          <w:color w:val="000000"/>
        </w:rPr>
        <w:t xml:space="preserve">. </w:t>
      </w:r>
      <w:r>
        <w:rPr>
          <w:i/>
          <w:color w:val="000000"/>
        </w:rPr>
        <w:t>Nature</w:t>
      </w:r>
      <w:r>
        <w:rPr>
          <w:color w:val="000000"/>
        </w:rPr>
        <w:t xml:space="preserve">. </w:t>
      </w:r>
      <w:r>
        <w:rPr>
          <w:b/>
          <w:color w:val="000000"/>
        </w:rPr>
        <w:t>613</w:t>
      </w:r>
      <w:r>
        <w:rPr>
          <w:color w:val="000000"/>
        </w:rPr>
        <w:t>, 449–459 (2023).</w:t>
      </w:r>
    </w:p>
    <w:p w14:paraId="000001A3" w14:textId="77777777" w:rsidR="00853667" w:rsidRDefault="00D1629E">
      <w:pPr>
        <w:pBdr>
          <w:top w:val="nil"/>
          <w:left w:val="nil"/>
          <w:bottom w:val="nil"/>
          <w:right w:val="nil"/>
          <w:between w:val="nil"/>
        </w:pBdr>
        <w:rPr>
          <w:color w:val="000000"/>
        </w:rPr>
      </w:pPr>
      <w:bookmarkStart w:id="180" w:name="bookmark=id.28h4qwu" w:colFirst="0" w:colLast="0"/>
      <w:bookmarkEnd w:id="180"/>
      <w:r>
        <w:rPr>
          <w:color w:val="000000"/>
        </w:rPr>
        <w:t xml:space="preserve">7. </w:t>
      </w:r>
      <w:r>
        <w:rPr>
          <w:color w:val="000000"/>
        </w:rPr>
        <w:tab/>
        <w:t xml:space="preserve">L. C. Alexander, K. M. Fritz, K. A. Schofield, B. C. </w:t>
      </w:r>
      <w:proofErr w:type="spellStart"/>
      <w:r>
        <w:rPr>
          <w:color w:val="000000"/>
        </w:rPr>
        <w:t>Autrey</w:t>
      </w:r>
      <w:proofErr w:type="spellEnd"/>
      <w:r>
        <w:rPr>
          <w:color w:val="000000"/>
        </w:rPr>
        <w:t xml:space="preserve">, J. E. </w:t>
      </w:r>
      <w:proofErr w:type="spellStart"/>
      <w:r>
        <w:rPr>
          <w:color w:val="000000"/>
        </w:rPr>
        <w:t>DeMeester</w:t>
      </w:r>
      <w:proofErr w:type="spellEnd"/>
      <w:r>
        <w:rPr>
          <w:color w:val="000000"/>
        </w:rPr>
        <w:t xml:space="preserve">, H. E. Golden, D. C. Goodrich, W. G. </w:t>
      </w:r>
      <w:proofErr w:type="spellStart"/>
      <w:r>
        <w:rPr>
          <w:color w:val="000000"/>
        </w:rPr>
        <w:t>Kepner</w:t>
      </w:r>
      <w:proofErr w:type="spellEnd"/>
      <w:r>
        <w:rPr>
          <w:color w:val="000000"/>
        </w:rPr>
        <w:t xml:space="preserve">, H. R. </w:t>
      </w:r>
      <w:proofErr w:type="spellStart"/>
      <w:r>
        <w:rPr>
          <w:color w:val="000000"/>
        </w:rPr>
        <w:t>Kiperwas</w:t>
      </w:r>
      <w:proofErr w:type="spellEnd"/>
      <w:r>
        <w:rPr>
          <w:color w:val="000000"/>
        </w:rPr>
        <w:t xml:space="preserve">, C. R. Lane, S. D. </w:t>
      </w:r>
      <w:proofErr w:type="spellStart"/>
      <w:r>
        <w:rPr>
          <w:color w:val="000000"/>
        </w:rPr>
        <w:t>LeDuc</w:t>
      </w:r>
      <w:proofErr w:type="spellEnd"/>
      <w:r>
        <w:rPr>
          <w:color w:val="000000"/>
        </w:rPr>
        <w:t xml:space="preserve">, S. G. Leibowitz, M. G. McManus, A. I. Pollard, C. E. Ridley, M. K. </w:t>
      </w:r>
      <w:proofErr w:type="spellStart"/>
      <w:r>
        <w:rPr>
          <w:color w:val="000000"/>
        </w:rPr>
        <w:t>Vanderhoof</w:t>
      </w:r>
      <w:proofErr w:type="spellEnd"/>
      <w:r>
        <w:rPr>
          <w:color w:val="000000"/>
        </w:rPr>
        <w:t xml:space="preserve">, P. J. </w:t>
      </w:r>
      <w:proofErr w:type="spellStart"/>
      <w:r>
        <w:rPr>
          <w:color w:val="000000"/>
        </w:rPr>
        <w:t>Wigington</w:t>
      </w:r>
      <w:proofErr w:type="spellEnd"/>
      <w:r>
        <w:rPr>
          <w:color w:val="000000"/>
        </w:rPr>
        <w:t xml:space="preserve"> Jr., </w:t>
      </w:r>
      <w:hyperlink r:id="rId33">
        <w:r>
          <w:rPr>
            <w:color w:val="000000"/>
          </w:rPr>
          <w:t>Featured Collection Introduction: Connectivity of Streams and Wetlands to Downstream Waters</w:t>
        </w:r>
      </w:hyperlink>
      <w:r>
        <w:rPr>
          <w:color w:val="000000"/>
        </w:rPr>
        <w:t xml:space="preserve">. </w:t>
      </w:r>
      <w:r>
        <w:rPr>
          <w:i/>
          <w:color w:val="000000"/>
        </w:rPr>
        <w:t>JAWRA Journal of the American Water Resources Association</w:t>
      </w:r>
      <w:r>
        <w:rPr>
          <w:color w:val="000000"/>
        </w:rPr>
        <w:t xml:space="preserve">. </w:t>
      </w:r>
      <w:r>
        <w:rPr>
          <w:b/>
          <w:color w:val="000000"/>
        </w:rPr>
        <w:t>54</w:t>
      </w:r>
      <w:r>
        <w:rPr>
          <w:color w:val="000000"/>
        </w:rPr>
        <w:t>, 287–297 (2018).</w:t>
      </w:r>
    </w:p>
    <w:p w14:paraId="000001A4" w14:textId="77777777" w:rsidR="00853667" w:rsidRDefault="00D1629E">
      <w:pPr>
        <w:pBdr>
          <w:top w:val="nil"/>
          <w:left w:val="nil"/>
          <w:bottom w:val="nil"/>
          <w:right w:val="nil"/>
          <w:between w:val="nil"/>
        </w:pBdr>
        <w:rPr>
          <w:color w:val="000000"/>
        </w:rPr>
      </w:pPr>
      <w:bookmarkStart w:id="181" w:name="bookmark=id.nmf14n" w:colFirst="0" w:colLast="0"/>
      <w:bookmarkEnd w:id="181"/>
      <w:r>
        <w:rPr>
          <w:color w:val="000000"/>
        </w:rPr>
        <w:t xml:space="preserve">8. </w:t>
      </w:r>
      <w:r>
        <w:rPr>
          <w:color w:val="000000"/>
        </w:rPr>
        <w:tab/>
        <w:t xml:space="preserve">J. Harvey, J. Gomez-Velez, N. </w:t>
      </w:r>
      <w:proofErr w:type="spellStart"/>
      <w:r>
        <w:rPr>
          <w:color w:val="000000"/>
        </w:rPr>
        <w:t>Schmadel</w:t>
      </w:r>
      <w:proofErr w:type="spellEnd"/>
      <w:r>
        <w:rPr>
          <w:color w:val="000000"/>
        </w:rPr>
        <w:t xml:space="preserve">, D. Scott, E. Boyer, R. Alexander, K. </w:t>
      </w:r>
      <w:proofErr w:type="spellStart"/>
      <w:r>
        <w:rPr>
          <w:color w:val="000000"/>
        </w:rPr>
        <w:t>Eng</w:t>
      </w:r>
      <w:proofErr w:type="spellEnd"/>
      <w:r>
        <w:rPr>
          <w:color w:val="000000"/>
        </w:rPr>
        <w:t xml:space="preserve">, H. Golden, A. </w:t>
      </w:r>
      <w:proofErr w:type="spellStart"/>
      <w:r>
        <w:rPr>
          <w:color w:val="000000"/>
        </w:rPr>
        <w:t>Kettner</w:t>
      </w:r>
      <w:proofErr w:type="spellEnd"/>
      <w:r>
        <w:rPr>
          <w:color w:val="000000"/>
        </w:rPr>
        <w:t xml:space="preserve">, C. Konrad, R. Moore, J. </w:t>
      </w:r>
      <w:proofErr w:type="spellStart"/>
      <w:r>
        <w:rPr>
          <w:color w:val="000000"/>
        </w:rPr>
        <w:t>Pizzuto</w:t>
      </w:r>
      <w:proofErr w:type="spellEnd"/>
      <w:r>
        <w:rPr>
          <w:color w:val="000000"/>
        </w:rPr>
        <w:t xml:space="preserve">, G. Schwarz, C. </w:t>
      </w:r>
      <w:proofErr w:type="spellStart"/>
      <w:r>
        <w:rPr>
          <w:color w:val="000000"/>
        </w:rPr>
        <w:t>Soulsby</w:t>
      </w:r>
      <w:proofErr w:type="spellEnd"/>
      <w:r>
        <w:rPr>
          <w:color w:val="000000"/>
        </w:rPr>
        <w:t xml:space="preserve">, J. Choi, </w:t>
      </w:r>
      <w:hyperlink r:id="rId34">
        <w:r>
          <w:rPr>
            <w:color w:val="000000"/>
          </w:rPr>
          <w:t>How Hydrologic Connectivity Regulates Water Quality in River Corridors</w:t>
        </w:r>
      </w:hyperlink>
      <w:r>
        <w:rPr>
          <w:color w:val="000000"/>
        </w:rPr>
        <w:t xml:space="preserve">. </w:t>
      </w:r>
      <w:r>
        <w:rPr>
          <w:i/>
          <w:color w:val="000000"/>
        </w:rPr>
        <w:t>JAWRA Journal of the American Water Resources Association</w:t>
      </w:r>
      <w:r>
        <w:rPr>
          <w:color w:val="000000"/>
        </w:rPr>
        <w:t xml:space="preserve">. </w:t>
      </w:r>
      <w:r>
        <w:rPr>
          <w:b/>
          <w:color w:val="000000"/>
        </w:rPr>
        <w:t>55</w:t>
      </w:r>
      <w:r>
        <w:rPr>
          <w:color w:val="000000"/>
        </w:rPr>
        <w:t>, 369–381 (2019).</w:t>
      </w:r>
    </w:p>
    <w:p w14:paraId="000001A5" w14:textId="77777777" w:rsidR="00853667" w:rsidRDefault="00D1629E">
      <w:pPr>
        <w:pBdr>
          <w:top w:val="nil"/>
          <w:left w:val="nil"/>
          <w:bottom w:val="nil"/>
          <w:right w:val="nil"/>
          <w:between w:val="nil"/>
        </w:pBdr>
        <w:rPr>
          <w:color w:val="000000"/>
        </w:rPr>
      </w:pPr>
      <w:bookmarkStart w:id="182" w:name="bookmark=id.37m2jsg" w:colFirst="0" w:colLast="0"/>
      <w:bookmarkEnd w:id="182"/>
      <w:r>
        <w:rPr>
          <w:color w:val="000000"/>
        </w:rPr>
        <w:t xml:space="preserve">9. </w:t>
      </w:r>
      <w:r>
        <w:rPr>
          <w:color w:val="000000"/>
        </w:rPr>
        <w:tab/>
        <w:t xml:space="preserve">D. A. Keiser, J. S. Shapiro, </w:t>
      </w:r>
      <w:hyperlink r:id="rId35">
        <w:r>
          <w:rPr>
            <w:color w:val="000000"/>
          </w:rPr>
          <w:t>Consequences of the Clean Water Act and the Demand for Water Quality*</w:t>
        </w:r>
      </w:hyperlink>
      <w:r>
        <w:rPr>
          <w:color w:val="000000"/>
        </w:rPr>
        <w:t xml:space="preserve">. </w:t>
      </w:r>
      <w:r>
        <w:rPr>
          <w:i/>
          <w:color w:val="000000"/>
        </w:rPr>
        <w:t>The Quarterly Journal of Economics</w:t>
      </w:r>
      <w:r>
        <w:rPr>
          <w:color w:val="000000"/>
        </w:rPr>
        <w:t xml:space="preserve">. </w:t>
      </w:r>
      <w:r>
        <w:rPr>
          <w:b/>
          <w:color w:val="000000"/>
        </w:rPr>
        <w:t>134</w:t>
      </w:r>
      <w:r>
        <w:rPr>
          <w:color w:val="000000"/>
        </w:rPr>
        <w:t>, 349–396 (2019).</w:t>
      </w:r>
    </w:p>
    <w:p w14:paraId="000001A6" w14:textId="77777777" w:rsidR="00853667" w:rsidRDefault="00D1629E">
      <w:pPr>
        <w:pBdr>
          <w:top w:val="nil"/>
          <w:left w:val="nil"/>
          <w:bottom w:val="nil"/>
          <w:right w:val="nil"/>
          <w:between w:val="nil"/>
        </w:pBdr>
        <w:rPr>
          <w:color w:val="000000"/>
        </w:rPr>
      </w:pPr>
      <w:bookmarkStart w:id="183" w:name="bookmark=id.1mrcu09" w:colFirst="0" w:colLast="0"/>
      <w:bookmarkEnd w:id="183"/>
      <w:r>
        <w:rPr>
          <w:color w:val="000000"/>
        </w:rPr>
        <w:t xml:space="preserve">10. </w:t>
      </w:r>
      <w:r>
        <w:rPr>
          <w:color w:val="000000"/>
        </w:rPr>
        <w:tab/>
        <w:t xml:space="preserve">M. L. </w:t>
      </w:r>
      <w:proofErr w:type="spellStart"/>
      <w:r>
        <w:rPr>
          <w:color w:val="000000"/>
        </w:rPr>
        <w:t>Messager</w:t>
      </w:r>
      <w:proofErr w:type="spellEnd"/>
      <w:r>
        <w:rPr>
          <w:color w:val="000000"/>
        </w:rPr>
        <w:t xml:space="preserve">, B. </w:t>
      </w:r>
      <w:proofErr w:type="spellStart"/>
      <w:r>
        <w:rPr>
          <w:color w:val="000000"/>
        </w:rPr>
        <w:t>Lehner</w:t>
      </w:r>
      <w:proofErr w:type="spellEnd"/>
      <w:r>
        <w:rPr>
          <w:color w:val="000000"/>
        </w:rPr>
        <w:t xml:space="preserve">, C. Cockburn, N. </w:t>
      </w:r>
      <w:proofErr w:type="spellStart"/>
      <w:r>
        <w:rPr>
          <w:color w:val="000000"/>
        </w:rPr>
        <w:t>Lamouroux</w:t>
      </w:r>
      <w:proofErr w:type="spellEnd"/>
      <w:r>
        <w:rPr>
          <w:color w:val="000000"/>
        </w:rPr>
        <w:t xml:space="preserve">, H. Pella, T. </w:t>
      </w:r>
      <w:proofErr w:type="spellStart"/>
      <w:r>
        <w:rPr>
          <w:color w:val="000000"/>
        </w:rPr>
        <w:t>Snelder</w:t>
      </w:r>
      <w:proofErr w:type="spellEnd"/>
      <w:r>
        <w:rPr>
          <w:color w:val="000000"/>
        </w:rPr>
        <w:t xml:space="preserve">, K. </w:t>
      </w:r>
      <w:proofErr w:type="spellStart"/>
      <w:r>
        <w:rPr>
          <w:color w:val="000000"/>
        </w:rPr>
        <w:t>Tockner</w:t>
      </w:r>
      <w:proofErr w:type="spellEnd"/>
      <w:r>
        <w:rPr>
          <w:color w:val="000000"/>
        </w:rPr>
        <w:t xml:space="preserve">, T. </w:t>
      </w:r>
      <w:proofErr w:type="spellStart"/>
      <w:r>
        <w:rPr>
          <w:color w:val="000000"/>
        </w:rPr>
        <w:t>Trautmann</w:t>
      </w:r>
      <w:proofErr w:type="spellEnd"/>
      <w:r>
        <w:rPr>
          <w:color w:val="000000"/>
        </w:rPr>
        <w:t xml:space="preserve">, C. Watt, T. </w:t>
      </w:r>
      <w:proofErr w:type="spellStart"/>
      <w:r>
        <w:rPr>
          <w:color w:val="000000"/>
        </w:rPr>
        <w:t>Datry</w:t>
      </w:r>
      <w:proofErr w:type="spellEnd"/>
      <w:r>
        <w:rPr>
          <w:color w:val="000000"/>
        </w:rPr>
        <w:t xml:space="preserve">, </w:t>
      </w:r>
      <w:hyperlink r:id="rId36">
        <w:r>
          <w:rPr>
            <w:color w:val="000000"/>
          </w:rPr>
          <w:t>Global prevalence of non-perennial rivers and streams</w:t>
        </w:r>
      </w:hyperlink>
      <w:r>
        <w:rPr>
          <w:color w:val="000000"/>
        </w:rPr>
        <w:t xml:space="preserve">. </w:t>
      </w:r>
      <w:r>
        <w:rPr>
          <w:i/>
          <w:color w:val="000000"/>
        </w:rPr>
        <w:t>Nature</w:t>
      </w:r>
      <w:r>
        <w:rPr>
          <w:color w:val="000000"/>
        </w:rPr>
        <w:t xml:space="preserve">. </w:t>
      </w:r>
      <w:r>
        <w:rPr>
          <w:b/>
          <w:color w:val="000000"/>
        </w:rPr>
        <w:t>594</w:t>
      </w:r>
      <w:r>
        <w:rPr>
          <w:color w:val="000000"/>
        </w:rPr>
        <w:t>, 391–397 (2021).</w:t>
      </w:r>
    </w:p>
    <w:p w14:paraId="000001A7" w14:textId="77777777" w:rsidR="00853667" w:rsidRDefault="00D1629E">
      <w:pPr>
        <w:pBdr>
          <w:top w:val="nil"/>
          <w:left w:val="nil"/>
          <w:bottom w:val="nil"/>
          <w:right w:val="nil"/>
          <w:between w:val="nil"/>
        </w:pBdr>
        <w:rPr>
          <w:color w:val="000000"/>
        </w:rPr>
      </w:pPr>
      <w:bookmarkStart w:id="184" w:name="bookmark=id.46r0co2" w:colFirst="0" w:colLast="0"/>
      <w:bookmarkEnd w:id="184"/>
      <w:r>
        <w:rPr>
          <w:color w:val="000000"/>
        </w:rPr>
        <w:t xml:space="preserve">11. </w:t>
      </w:r>
      <w:r>
        <w:rPr>
          <w:color w:val="000000"/>
        </w:rPr>
        <w:tab/>
        <w:t xml:space="preserve">K. L. Jaeger, R. </w:t>
      </w:r>
      <w:proofErr w:type="spellStart"/>
      <w:r>
        <w:rPr>
          <w:color w:val="000000"/>
        </w:rPr>
        <w:t>Sando</w:t>
      </w:r>
      <w:proofErr w:type="spellEnd"/>
      <w:r>
        <w:rPr>
          <w:color w:val="000000"/>
        </w:rPr>
        <w:t xml:space="preserve">, R. R. McShane, J. B. Dunham, D. P. </w:t>
      </w:r>
      <w:proofErr w:type="spellStart"/>
      <w:r>
        <w:rPr>
          <w:color w:val="000000"/>
        </w:rPr>
        <w:t>Hockman</w:t>
      </w:r>
      <w:proofErr w:type="spellEnd"/>
      <w:r>
        <w:rPr>
          <w:color w:val="000000"/>
        </w:rPr>
        <w:t xml:space="preserve">-Wert, K. E. Kaiser, K. </w:t>
      </w:r>
      <w:proofErr w:type="spellStart"/>
      <w:r>
        <w:rPr>
          <w:color w:val="000000"/>
        </w:rPr>
        <w:t>Hafen</w:t>
      </w:r>
      <w:proofErr w:type="spellEnd"/>
      <w:r>
        <w:rPr>
          <w:color w:val="000000"/>
        </w:rPr>
        <w:t xml:space="preserve">, J. C. </w:t>
      </w:r>
      <w:proofErr w:type="spellStart"/>
      <w:r>
        <w:rPr>
          <w:color w:val="000000"/>
        </w:rPr>
        <w:t>Risley</w:t>
      </w:r>
      <w:proofErr w:type="spellEnd"/>
      <w:r>
        <w:rPr>
          <w:color w:val="000000"/>
        </w:rPr>
        <w:t xml:space="preserve">, K. W. </w:t>
      </w:r>
      <w:proofErr w:type="spellStart"/>
      <w:r>
        <w:rPr>
          <w:color w:val="000000"/>
        </w:rPr>
        <w:t>Blasch</w:t>
      </w:r>
      <w:proofErr w:type="spellEnd"/>
      <w:r>
        <w:rPr>
          <w:color w:val="000000"/>
        </w:rPr>
        <w:t xml:space="preserve">, </w:t>
      </w:r>
      <w:hyperlink r:id="rId37">
        <w:r>
          <w:rPr>
            <w:color w:val="000000"/>
          </w:rPr>
          <w:t>Probability of Streamflow Permanence Model (PROSPER): A spatially continuous model of annual streamflow permanence throughout the Pacific Northwest</w:t>
        </w:r>
      </w:hyperlink>
      <w:r>
        <w:rPr>
          <w:color w:val="000000"/>
        </w:rPr>
        <w:t xml:space="preserve">. </w:t>
      </w:r>
      <w:r>
        <w:rPr>
          <w:i/>
          <w:color w:val="000000"/>
        </w:rPr>
        <w:t>Journal of Hydrology X</w:t>
      </w:r>
      <w:r>
        <w:rPr>
          <w:color w:val="000000"/>
        </w:rPr>
        <w:t xml:space="preserve">. </w:t>
      </w:r>
      <w:r>
        <w:rPr>
          <w:b/>
          <w:color w:val="000000"/>
        </w:rPr>
        <w:t>2</w:t>
      </w:r>
      <w:r>
        <w:rPr>
          <w:color w:val="000000"/>
        </w:rPr>
        <w:t>, 100005 (2019).</w:t>
      </w:r>
    </w:p>
    <w:p w14:paraId="000001A8" w14:textId="77777777" w:rsidR="00853667" w:rsidRDefault="00D1629E">
      <w:pPr>
        <w:pBdr>
          <w:top w:val="nil"/>
          <w:left w:val="nil"/>
          <w:bottom w:val="nil"/>
          <w:right w:val="nil"/>
          <w:between w:val="nil"/>
        </w:pBdr>
        <w:rPr>
          <w:color w:val="000000"/>
        </w:rPr>
      </w:pPr>
      <w:bookmarkStart w:id="185" w:name="bookmark=id.2lwamvv" w:colFirst="0" w:colLast="0"/>
      <w:bookmarkEnd w:id="185"/>
      <w:r>
        <w:rPr>
          <w:color w:val="000000"/>
        </w:rPr>
        <w:t xml:space="preserve">12. </w:t>
      </w:r>
      <w:r>
        <w:rPr>
          <w:color w:val="000000"/>
        </w:rPr>
        <w:tab/>
        <w:t xml:space="preserve">N. </w:t>
      </w:r>
      <w:proofErr w:type="spellStart"/>
      <w:r>
        <w:rPr>
          <w:color w:val="000000"/>
        </w:rPr>
        <w:t>Durighetto</w:t>
      </w:r>
      <w:proofErr w:type="spellEnd"/>
      <w:r>
        <w:rPr>
          <w:color w:val="000000"/>
        </w:rPr>
        <w:t xml:space="preserve">, V. </w:t>
      </w:r>
      <w:proofErr w:type="spellStart"/>
      <w:r>
        <w:rPr>
          <w:color w:val="000000"/>
        </w:rPr>
        <w:t>Mariotto</w:t>
      </w:r>
      <w:proofErr w:type="spellEnd"/>
      <w:r>
        <w:rPr>
          <w:color w:val="000000"/>
        </w:rPr>
        <w:t xml:space="preserve">, F. Zanetti, K. J. McGuire, G. </w:t>
      </w:r>
      <w:proofErr w:type="spellStart"/>
      <w:r>
        <w:rPr>
          <w:color w:val="000000"/>
        </w:rPr>
        <w:t>Mendicino</w:t>
      </w:r>
      <w:proofErr w:type="spellEnd"/>
      <w:r>
        <w:rPr>
          <w:color w:val="000000"/>
        </w:rPr>
        <w:t xml:space="preserve">, A. </w:t>
      </w:r>
      <w:proofErr w:type="spellStart"/>
      <w:r>
        <w:rPr>
          <w:color w:val="000000"/>
        </w:rPr>
        <w:t>Senatore</w:t>
      </w:r>
      <w:proofErr w:type="spellEnd"/>
      <w:r>
        <w:rPr>
          <w:color w:val="000000"/>
        </w:rPr>
        <w:t xml:space="preserve">, G. </w:t>
      </w:r>
      <w:proofErr w:type="spellStart"/>
      <w:r>
        <w:rPr>
          <w:color w:val="000000"/>
        </w:rPr>
        <w:t>Botter</w:t>
      </w:r>
      <w:proofErr w:type="spellEnd"/>
      <w:r>
        <w:rPr>
          <w:color w:val="000000"/>
        </w:rPr>
        <w:t xml:space="preserve">, </w:t>
      </w:r>
      <w:hyperlink r:id="rId38">
        <w:r>
          <w:rPr>
            <w:color w:val="000000"/>
          </w:rPr>
          <w:t>Probabilistic Description of Streamflow and Active Length Regimes in Rivers</w:t>
        </w:r>
      </w:hyperlink>
      <w:r>
        <w:rPr>
          <w:color w:val="000000"/>
        </w:rPr>
        <w:t xml:space="preserve">. </w:t>
      </w:r>
      <w:r>
        <w:rPr>
          <w:i/>
          <w:color w:val="000000"/>
        </w:rPr>
        <w:t>Water Resources Research</w:t>
      </w:r>
      <w:r>
        <w:rPr>
          <w:color w:val="000000"/>
        </w:rPr>
        <w:t xml:space="preserve">. </w:t>
      </w:r>
      <w:r>
        <w:rPr>
          <w:b/>
          <w:color w:val="000000"/>
        </w:rPr>
        <w:t>58</w:t>
      </w:r>
      <w:r>
        <w:rPr>
          <w:color w:val="000000"/>
        </w:rPr>
        <w:t>, e2021WR031344 (2022).</w:t>
      </w:r>
    </w:p>
    <w:p w14:paraId="000001A9" w14:textId="77777777" w:rsidR="00853667" w:rsidRDefault="00D1629E">
      <w:pPr>
        <w:pBdr>
          <w:top w:val="nil"/>
          <w:left w:val="nil"/>
          <w:bottom w:val="nil"/>
          <w:right w:val="nil"/>
          <w:between w:val="nil"/>
        </w:pBdr>
        <w:rPr>
          <w:color w:val="000000"/>
        </w:rPr>
      </w:pPr>
      <w:bookmarkStart w:id="186" w:name="bookmark=id.111kx3o" w:colFirst="0" w:colLast="0"/>
      <w:bookmarkEnd w:id="186"/>
      <w:r>
        <w:rPr>
          <w:color w:val="000000"/>
        </w:rPr>
        <w:lastRenderedPageBreak/>
        <w:t xml:space="preserve">13. </w:t>
      </w:r>
      <w:r>
        <w:rPr>
          <w:color w:val="000000"/>
        </w:rPr>
        <w:tab/>
        <w:t xml:space="preserve">P. P. Russell, S. M. Gale, B. Muñoz, J. R. </w:t>
      </w:r>
      <w:proofErr w:type="spellStart"/>
      <w:r>
        <w:rPr>
          <w:color w:val="000000"/>
        </w:rPr>
        <w:t>Dorney</w:t>
      </w:r>
      <w:proofErr w:type="spellEnd"/>
      <w:r>
        <w:rPr>
          <w:color w:val="000000"/>
        </w:rPr>
        <w:t xml:space="preserve">, M. J. </w:t>
      </w:r>
      <w:proofErr w:type="spellStart"/>
      <w:r>
        <w:rPr>
          <w:color w:val="000000"/>
        </w:rPr>
        <w:t>Rubino</w:t>
      </w:r>
      <w:proofErr w:type="spellEnd"/>
      <w:r>
        <w:rPr>
          <w:color w:val="000000"/>
        </w:rPr>
        <w:t xml:space="preserve">, </w:t>
      </w:r>
      <w:hyperlink r:id="rId39">
        <w:r>
          <w:rPr>
            <w:color w:val="000000"/>
          </w:rPr>
          <w:t>A Spatially Explicit Model for Mapping Headwater Streams</w:t>
        </w:r>
      </w:hyperlink>
      <w:r>
        <w:rPr>
          <w:color w:val="000000"/>
        </w:rPr>
        <w:t xml:space="preserve">. </w:t>
      </w:r>
      <w:r>
        <w:rPr>
          <w:i/>
          <w:color w:val="000000"/>
        </w:rPr>
        <w:t>JAWRA Journal of the American Water Resources Association</w:t>
      </w:r>
      <w:r>
        <w:rPr>
          <w:color w:val="000000"/>
        </w:rPr>
        <w:t xml:space="preserve">. </w:t>
      </w:r>
      <w:r>
        <w:rPr>
          <w:b/>
          <w:color w:val="000000"/>
        </w:rPr>
        <w:t>51</w:t>
      </w:r>
      <w:r>
        <w:rPr>
          <w:color w:val="000000"/>
        </w:rPr>
        <w:t>, 226–239 (2015).</w:t>
      </w:r>
    </w:p>
    <w:p w14:paraId="000001AA" w14:textId="77777777" w:rsidR="00853667" w:rsidRDefault="00D1629E">
      <w:pPr>
        <w:pBdr>
          <w:top w:val="nil"/>
          <w:left w:val="nil"/>
          <w:bottom w:val="nil"/>
          <w:right w:val="nil"/>
          <w:between w:val="nil"/>
        </w:pBdr>
        <w:rPr>
          <w:color w:val="000000"/>
        </w:rPr>
      </w:pPr>
      <w:bookmarkStart w:id="187" w:name="bookmark=id.3l18frh" w:colFirst="0" w:colLast="0"/>
      <w:bookmarkEnd w:id="187"/>
      <w:r>
        <w:rPr>
          <w:color w:val="000000"/>
        </w:rPr>
        <w:t xml:space="preserve">14. </w:t>
      </w:r>
      <w:r>
        <w:rPr>
          <w:color w:val="000000"/>
        </w:rPr>
        <w:tab/>
        <w:t xml:space="preserve">K. A. </w:t>
      </w:r>
      <w:proofErr w:type="spellStart"/>
      <w:r>
        <w:rPr>
          <w:color w:val="000000"/>
        </w:rPr>
        <w:t>Fesenmyer</w:t>
      </w:r>
      <w:proofErr w:type="spellEnd"/>
      <w:r>
        <w:rPr>
          <w:color w:val="000000"/>
        </w:rPr>
        <w:t xml:space="preserve">, S. J. Wenger, D. S. Leigh, H. M. Neville, </w:t>
      </w:r>
      <w:hyperlink r:id="rId40">
        <w:r>
          <w:rPr>
            <w:color w:val="000000"/>
          </w:rPr>
          <w:t>Large portion of USA streams lose protection with new interpretation of Clean Water Act</w:t>
        </w:r>
      </w:hyperlink>
      <w:r>
        <w:rPr>
          <w:color w:val="000000"/>
        </w:rPr>
        <w:t xml:space="preserve">. </w:t>
      </w:r>
      <w:r>
        <w:rPr>
          <w:i/>
          <w:color w:val="000000"/>
        </w:rPr>
        <w:t>Freshwater Science</w:t>
      </w:r>
      <w:r>
        <w:rPr>
          <w:color w:val="000000"/>
        </w:rPr>
        <w:t xml:space="preserve">. </w:t>
      </w:r>
      <w:r>
        <w:rPr>
          <w:b/>
          <w:color w:val="000000"/>
        </w:rPr>
        <w:t>40</w:t>
      </w:r>
      <w:r>
        <w:rPr>
          <w:color w:val="000000"/>
        </w:rPr>
        <w:t>, 252–258 (2021).</w:t>
      </w:r>
    </w:p>
    <w:p w14:paraId="000001AB" w14:textId="77777777" w:rsidR="00853667" w:rsidRDefault="00D1629E">
      <w:pPr>
        <w:pBdr>
          <w:top w:val="nil"/>
          <w:left w:val="nil"/>
          <w:bottom w:val="nil"/>
          <w:right w:val="nil"/>
          <w:between w:val="nil"/>
        </w:pBdr>
        <w:rPr>
          <w:color w:val="000000"/>
        </w:rPr>
      </w:pPr>
      <w:bookmarkStart w:id="188" w:name="bookmark=id.206ipza" w:colFirst="0" w:colLast="0"/>
      <w:bookmarkEnd w:id="188"/>
      <w:r>
        <w:rPr>
          <w:color w:val="000000"/>
        </w:rPr>
        <w:t xml:space="preserve">15. </w:t>
      </w:r>
      <w:r>
        <w:rPr>
          <w:color w:val="000000"/>
        </w:rPr>
        <w:tab/>
        <w:t xml:space="preserve">C. </w:t>
      </w:r>
      <w:proofErr w:type="spellStart"/>
      <w:r>
        <w:rPr>
          <w:color w:val="000000"/>
        </w:rPr>
        <w:t>Cavallo</w:t>
      </w:r>
      <w:proofErr w:type="spellEnd"/>
      <w:r>
        <w:rPr>
          <w:color w:val="000000"/>
        </w:rPr>
        <w:t xml:space="preserve">, M. N. Papa, G. Negro, M. </w:t>
      </w:r>
      <w:proofErr w:type="spellStart"/>
      <w:r>
        <w:rPr>
          <w:color w:val="000000"/>
        </w:rPr>
        <w:t>Gargiulo</w:t>
      </w:r>
      <w:proofErr w:type="spellEnd"/>
      <w:r>
        <w:rPr>
          <w:color w:val="000000"/>
        </w:rPr>
        <w:t xml:space="preserve">, G. </w:t>
      </w:r>
      <w:proofErr w:type="spellStart"/>
      <w:r>
        <w:rPr>
          <w:color w:val="000000"/>
        </w:rPr>
        <w:t>Ruello</w:t>
      </w:r>
      <w:proofErr w:type="spellEnd"/>
      <w:r>
        <w:rPr>
          <w:color w:val="000000"/>
        </w:rPr>
        <w:t xml:space="preserve">, P. </w:t>
      </w:r>
      <w:proofErr w:type="spellStart"/>
      <w:r>
        <w:rPr>
          <w:color w:val="000000"/>
        </w:rPr>
        <w:t>Vezza</w:t>
      </w:r>
      <w:proofErr w:type="spellEnd"/>
      <w:r>
        <w:rPr>
          <w:color w:val="000000"/>
        </w:rPr>
        <w:t xml:space="preserve">, </w:t>
      </w:r>
      <w:hyperlink r:id="rId41">
        <w:r>
          <w:rPr>
            <w:color w:val="000000"/>
          </w:rPr>
          <w:t>Exploiting Sentinel-2 dataset to assess flow intermittency in non-perennial rivers</w:t>
        </w:r>
      </w:hyperlink>
      <w:r>
        <w:rPr>
          <w:color w:val="000000"/>
        </w:rPr>
        <w:t xml:space="preserve">. </w:t>
      </w:r>
      <w:r>
        <w:rPr>
          <w:i/>
          <w:color w:val="000000"/>
        </w:rPr>
        <w:t>Scientific Reports</w:t>
      </w:r>
      <w:r>
        <w:rPr>
          <w:color w:val="000000"/>
        </w:rPr>
        <w:t xml:space="preserve">. </w:t>
      </w:r>
      <w:r>
        <w:rPr>
          <w:b/>
          <w:color w:val="000000"/>
        </w:rPr>
        <w:t>12</w:t>
      </w:r>
      <w:r>
        <w:rPr>
          <w:color w:val="000000"/>
        </w:rPr>
        <w:t>, 21756 (2022).</w:t>
      </w:r>
    </w:p>
    <w:p w14:paraId="000001AC" w14:textId="77777777" w:rsidR="00853667" w:rsidRDefault="00D1629E">
      <w:pPr>
        <w:pBdr>
          <w:top w:val="nil"/>
          <w:left w:val="nil"/>
          <w:bottom w:val="nil"/>
          <w:right w:val="nil"/>
          <w:between w:val="nil"/>
        </w:pBdr>
        <w:rPr>
          <w:color w:val="000000"/>
        </w:rPr>
      </w:pPr>
      <w:bookmarkStart w:id="189" w:name="bookmark=id.4k668n3" w:colFirst="0" w:colLast="0"/>
      <w:bookmarkEnd w:id="189"/>
      <w:r>
        <w:rPr>
          <w:color w:val="000000"/>
        </w:rPr>
        <w:t xml:space="preserve">16. </w:t>
      </w:r>
      <w:r>
        <w:rPr>
          <w:color w:val="000000"/>
        </w:rPr>
        <w:tab/>
        <w:t xml:space="preserve">R. B. Alexander, E. W. Boyer, R. A. Smith, G. E. Schwarz, R. B. Moore, </w:t>
      </w:r>
      <w:hyperlink r:id="rId42">
        <w:r>
          <w:rPr>
            <w:color w:val="000000"/>
          </w:rPr>
          <w:t>The Role of Headwater Streams in Downstream Water Quality1</w:t>
        </w:r>
      </w:hyperlink>
      <w:r>
        <w:rPr>
          <w:color w:val="000000"/>
        </w:rPr>
        <w:t xml:space="preserve">. </w:t>
      </w:r>
      <w:r>
        <w:rPr>
          <w:i/>
          <w:color w:val="000000"/>
        </w:rPr>
        <w:t>JAWRA Journal of the American Water Resources Association</w:t>
      </w:r>
      <w:r>
        <w:rPr>
          <w:color w:val="000000"/>
        </w:rPr>
        <w:t xml:space="preserve">. </w:t>
      </w:r>
      <w:r>
        <w:rPr>
          <w:b/>
          <w:color w:val="000000"/>
        </w:rPr>
        <w:t>43</w:t>
      </w:r>
      <w:r>
        <w:rPr>
          <w:color w:val="000000"/>
        </w:rPr>
        <w:t>, 41–59 (2007).</w:t>
      </w:r>
    </w:p>
    <w:p w14:paraId="000001AD" w14:textId="77777777" w:rsidR="00853667" w:rsidRDefault="00D1629E">
      <w:pPr>
        <w:pBdr>
          <w:top w:val="nil"/>
          <w:left w:val="nil"/>
          <w:bottom w:val="nil"/>
          <w:right w:val="nil"/>
          <w:between w:val="nil"/>
        </w:pBdr>
        <w:rPr>
          <w:color w:val="000000"/>
        </w:rPr>
      </w:pPr>
      <w:bookmarkStart w:id="190" w:name="bookmark=id.2zbgiuw" w:colFirst="0" w:colLast="0"/>
      <w:bookmarkEnd w:id="190"/>
      <w:r>
        <w:rPr>
          <w:color w:val="000000"/>
        </w:rPr>
        <w:t xml:space="preserve">17. </w:t>
      </w:r>
      <w:r>
        <w:rPr>
          <w:color w:val="000000"/>
        </w:rPr>
        <w:tab/>
        <w:t xml:space="preserve">K. M. Fritz, K. A. Schofield, L. C. Alexander, M. G. McManus, H. E. Golden, C. R. Lane, W. G. </w:t>
      </w:r>
      <w:proofErr w:type="spellStart"/>
      <w:r>
        <w:rPr>
          <w:color w:val="000000"/>
        </w:rPr>
        <w:t>Kepner</w:t>
      </w:r>
      <w:proofErr w:type="spellEnd"/>
      <w:r>
        <w:rPr>
          <w:color w:val="000000"/>
        </w:rPr>
        <w:t xml:space="preserve">, S. D. </w:t>
      </w:r>
      <w:proofErr w:type="spellStart"/>
      <w:r>
        <w:rPr>
          <w:color w:val="000000"/>
        </w:rPr>
        <w:t>LeDuc</w:t>
      </w:r>
      <w:proofErr w:type="spellEnd"/>
      <w:r>
        <w:rPr>
          <w:color w:val="000000"/>
        </w:rPr>
        <w:t xml:space="preserve">, J. E. </w:t>
      </w:r>
      <w:proofErr w:type="spellStart"/>
      <w:r>
        <w:rPr>
          <w:color w:val="000000"/>
        </w:rPr>
        <w:t>DeMeester</w:t>
      </w:r>
      <w:proofErr w:type="spellEnd"/>
      <w:r>
        <w:rPr>
          <w:color w:val="000000"/>
        </w:rPr>
        <w:t xml:space="preserve">, A. I. Pollard, </w:t>
      </w:r>
      <w:hyperlink r:id="rId43">
        <w:r>
          <w:rPr>
            <w:color w:val="000000"/>
          </w:rPr>
          <w:t>Physical and Chemical Connectivity of Streams and Riparian Wetlands to Downstream Waters: A Synthesis</w:t>
        </w:r>
      </w:hyperlink>
      <w:r>
        <w:rPr>
          <w:color w:val="000000"/>
        </w:rPr>
        <w:t xml:space="preserve">. </w:t>
      </w:r>
      <w:r>
        <w:rPr>
          <w:i/>
          <w:color w:val="000000"/>
        </w:rPr>
        <w:t>JAWRA Journal of the American Water Resources Association</w:t>
      </w:r>
      <w:r>
        <w:rPr>
          <w:color w:val="000000"/>
        </w:rPr>
        <w:t xml:space="preserve">. </w:t>
      </w:r>
      <w:r>
        <w:rPr>
          <w:b/>
          <w:color w:val="000000"/>
        </w:rPr>
        <w:t>54</w:t>
      </w:r>
      <w:r>
        <w:rPr>
          <w:color w:val="000000"/>
        </w:rPr>
        <w:t>, 323–345 (2018).</w:t>
      </w:r>
    </w:p>
    <w:p w14:paraId="000001AE" w14:textId="77777777" w:rsidR="00853667" w:rsidRDefault="00D1629E">
      <w:pPr>
        <w:pBdr>
          <w:top w:val="nil"/>
          <w:left w:val="nil"/>
          <w:bottom w:val="nil"/>
          <w:right w:val="nil"/>
          <w:between w:val="nil"/>
        </w:pBdr>
        <w:rPr>
          <w:color w:val="000000"/>
        </w:rPr>
      </w:pPr>
      <w:bookmarkStart w:id="191" w:name="bookmark=id.1egqt2p" w:colFirst="0" w:colLast="0"/>
      <w:bookmarkEnd w:id="191"/>
      <w:r>
        <w:rPr>
          <w:color w:val="000000"/>
        </w:rPr>
        <w:t xml:space="preserve">18. </w:t>
      </w:r>
      <w:r>
        <w:rPr>
          <w:color w:val="000000"/>
        </w:rPr>
        <w:tab/>
        <w:t>Materials and methods are available as supplementary materials at the Science website.</w:t>
      </w:r>
    </w:p>
    <w:p w14:paraId="000001AF" w14:textId="77777777" w:rsidR="00853667" w:rsidRDefault="00D1629E">
      <w:pPr>
        <w:pBdr>
          <w:top w:val="nil"/>
          <w:left w:val="nil"/>
          <w:bottom w:val="nil"/>
          <w:right w:val="nil"/>
          <w:between w:val="nil"/>
        </w:pBdr>
        <w:rPr>
          <w:color w:val="000000"/>
        </w:rPr>
      </w:pPr>
      <w:bookmarkStart w:id="192" w:name="bookmark=id.3ygebqi" w:colFirst="0" w:colLast="0"/>
      <w:bookmarkEnd w:id="192"/>
      <w:r>
        <w:rPr>
          <w:color w:val="000000"/>
        </w:rPr>
        <w:t xml:space="preserve">19. </w:t>
      </w:r>
      <w:r>
        <w:rPr>
          <w:color w:val="000000"/>
        </w:rPr>
        <w:tab/>
        <w:t>U. S. G. Survey, National Hydrography Dataset (ver. USGS National Hydrography Dataset High Resolution(NHD-HR) for Hydrologic Unit (HU) 4 (2022).</w:t>
      </w:r>
    </w:p>
    <w:p w14:paraId="000001B0" w14:textId="77777777" w:rsidR="00853667" w:rsidRDefault="00D1629E">
      <w:pPr>
        <w:pBdr>
          <w:top w:val="nil"/>
          <w:left w:val="nil"/>
          <w:bottom w:val="nil"/>
          <w:right w:val="nil"/>
          <w:between w:val="nil"/>
        </w:pBdr>
        <w:rPr>
          <w:color w:val="000000"/>
        </w:rPr>
      </w:pPr>
      <w:bookmarkStart w:id="193" w:name="bookmark=id.2dlolyb" w:colFirst="0" w:colLast="0"/>
      <w:bookmarkEnd w:id="193"/>
      <w:r>
        <w:rPr>
          <w:color w:val="000000"/>
        </w:rPr>
        <w:t xml:space="preserve">20. </w:t>
      </w:r>
      <w:r>
        <w:rPr>
          <w:color w:val="000000"/>
        </w:rPr>
        <w:tab/>
        <w:t xml:space="preserve">J. w. </w:t>
      </w:r>
      <w:proofErr w:type="spellStart"/>
      <w:r>
        <w:rPr>
          <w:color w:val="000000"/>
        </w:rPr>
        <w:t>Brakebill</w:t>
      </w:r>
      <w:proofErr w:type="spellEnd"/>
      <w:r>
        <w:rPr>
          <w:color w:val="000000"/>
        </w:rPr>
        <w:t xml:space="preserve">, D. m. </w:t>
      </w:r>
      <w:proofErr w:type="spellStart"/>
      <w:r>
        <w:rPr>
          <w:color w:val="000000"/>
        </w:rPr>
        <w:t>Wolock</w:t>
      </w:r>
      <w:proofErr w:type="spellEnd"/>
      <w:r>
        <w:rPr>
          <w:color w:val="000000"/>
        </w:rPr>
        <w:t xml:space="preserve">, S. e. </w:t>
      </w:r>
      <w:proofErr w:type="spellStart"/>
      <w:r>
        <w:rPr>
          <w:color w:val="000000"/>
        </w:rPr>
        <w:t>Terziotti</w:t>
      </w:r>
      <w:proofErr w:type="spellEnd"/>
      <w:r>
        <w:rPr>
          <w:color w:val="000000"/>
        </w:rPr>
        <w:t xml:space="preserve">, </w:t>
      </w:r>
      <w:hyperlink r:id="rId44">
        <w:r>
          <w:rPr>
            <w:color w:val="000000"/>
          </w:rPr>
          <w:t>Digital Hydrologic Networks Supporting Applications Related to Spatially Referenced Regression Modeling1</w:t>
        </w:r>
      </w:hyperlink>
      <w:r>
        <w:rPr>
          <w:color w:val="000000"/>
        </w:rPr>
        <w:t xml:space="preserve">. </w:t>
      </w:r>
      <w:r>
        <w:rPr>
          <w:i/>
          <w:color w:val="000000"/>
        </w:rPr>
        <w:t>JAWRA Journal of the American Water Resources Association</w:t>
      </w:r>
      <w:r>
        <w:rPr>
          <w:color w:val="000000"/>
        </w:rPr>
        <w:t xml:space="preserve">. </w:t>
      </w:r>
      <w:r>
        <w:rPr>
          <w:b/>
          <w:color w:val="000000"/>
        </w:rPr>
        <w:t>47</w:t>
      </w:r>
      <w:r>
        <w:rPr>
          <w:color w:val="000000"/>
        </w:rPr>
        <w:t>, 916–932 (2011).</w:t>
      </w:r>
    </w:p>
    <w:p w14:paraId="000001B1" w14:textId="77777777" w:rsidR="00853667" w:rsidRDefault="00D1629E">
      <w:pPr>
        <w:pBdr>
          <w:top w:val="nil"/>
          <w:left w:val="nil"/>
          <w:bottom w:val="nil"/>
          <w:right w:val="nil"/>
          <w:between w:val="nil"/>
        </w:pBdr>
        <w:rPr>
          <w:color w:val="000000"/>
        </w:rPr>
      </w:pPr>
      <w:bookmarkStart w:id="194" w:name="bookmark=id.sqyw64" w:colFirst="0" w:colLast="0"/>
      <w:bookmarkEnd w:id="194"/>
      <w:r>
        <w:rPr>
          <w:color w:val="000000"/>
        </w:rPr>
        <w:t xml:space="preserve">21. </w:t>
      </w:r>
      <w:r>
        <w:rPr>
          <w:color w:val="000000"/>
        </w:rPr>
        <w:tab/>
        <w:t xml:space="preserve">P. </w:t>
      </w:r>
      <w:proofErr w:type="spellStart"/>
      <w:r>
        <w:rPr>
          <w:color w:val="000000"/>
        </w:rPr>
        <w:t>Xie</w:t>
      </w:r>
      <w:proofErr w:type="spellEnd"/>
      <w:r>
        <w:rPr>
          <w:color w:val="000000"/>
        </w:rPr>
        <w:t xml:space="preserve">, M. Chen, S. Yang, A. </w:t>
      </w:r>
      <w:proofErr w:type="spellStart"/>
      <w:r>
        <w:rPr>
          <w:color w:val="000000"/>
        </w:rPr>
        <w:t>Yatagai</w:t>
      </w:r>
      <w:proofErr w:type="spellEnd"/>
      <w:r>
        <w:rPr>
          <w:color w:val="000000"/>
        </w:rPr>
        <w:t xml:space="preserve">, T. </w:t>
      </w:r>
      <w:proofErr w:type="spellStart"/>
      <w:r>
        <w:rPr>
          <w:color w:val="000000"/>
        </w:rPr>
        <w:t>Hayasaka</w:t>
      </w:r>
      <w:proofErr w:type="spellEnd"/>
      <w:r>
        <w:rPr>
          <w:color w:val="000000"/>
        </w:rPr>
        <w:t xml:space="preserve">, Y. Fukushima, C. Liu, </w:t>
      </w:r>
      <w:hyperlink r:id="rId45">
        <w:r>
          <w:rPr>
            <w:color w:val="000000"/>
          </w:rPr>
          <w:t>A Gauge-Based Analysis of Daily Precipitation over East Asia</w:t>
        </w:r>
      </w:hyperlink>
      <w:r>
        <w:rPr>
          <w:color w:val="000000"/>
        </w:rPr>
        <w:t xml:space="preserve">. </w:t>
      </w:r>
      <w:r>
        <w:rPr>
          <w:i/>
          <w:color w:val="000000"/>
        </w:rPr>
        <w:t>Journal of Hydrometeorology</w:t>
      </w:r>
      <w:r>
        <w:rPr>
          <w:color w:val="000000"/>
        </w:rPr>
        <w:t xml:space="preserve">. </w:t>
      </w:r>
      <w:r>
        <w:rPr>
          <w:b/>
          <w:color w:val="000000"/>
        </w:rPr>
        <w:t>8</w:t>
      </w:r>
      <w:r>
        <w:rPr>
          <w:color w:val="000000"/>
        </w:rPr>
        <w:t>, 607–626 (2007).</w:t>
      </w:r>
    </w:p>
    <w:p w14:paraId="000001B2" w14:textId="77777777" w:rsidR="00853667" w:rsidRDefault="00D1629E">
      <w:pPr>
        <w:pBdr>
          <w:top w:val="nil"/>
          <w:left w:val="nil"/>
          <w:bottom w:val="nil"/>
          <w:right w:val="nil"/>
          <w:between w:val="nil"/>
        </w:pBdr>
        <w:rPr>
          <w:color w:val="000000"/>
        </w:rPr>
      </w:pPr>
      <w:bookmarkStart w:id="195" w:name="bookmark=id.3cqmetx" w:colFirst="0" w:colLast="0"/>
      <w:bookmarkEnd w:id="195"/>
      <w:r>
        <w:rPr>
          <w:color w:val="000000"/>
        </w:rPr>
        <w:t xml:space="preserve">22. </w:t>
      </w:r>
      <w:r>
        <w:rPr>
          <w:color w:val="000000"/>
        </w:rPr>
        <w:tab/>
        <w:t xml:space="preserve">C. B. Brinkerhoff, P. A. Raymond, T. </w:t>
      </w:r>
      <w:proofErr w:type="spellStart"/>
      <w:r>
        <w:rPr>
          <w:color w:val="000000"/>
        </w:rPr>
        <w:t>Maavara</w:t>
      </w:r>
      <w:proofErr w:type="spellEnd"/>
      <w:r>
        <w:rPr>
          <w:color w:val="000000"/>
        </w:rPr>
        <w:t xml:space="preserve">, Y. </w:t>
      </w:r>
      <w:proofErr w:type="spellStart"/>
      <w:r>
        <w:rPr>
          <w:color w:val="000000"/>
        </w:rPr>
        <w:t>Ishitsuka</w:t>
      </w:r>
      <w:proofErr w:type="spellEnd"/>
      <w:r>
        <w:rPr>
          <w:color w:val="000000"/>
        </w:rPr>
        <w:t xml:space="preserve">, K. S. </w:t>
      </w:r>
      <w:proofErr w:type="spellStart"/>
      <w:r>
        <w:rPr>
          <w:color w:val="000000"/>
        </w:rPr>
        <w:t>Aho</w:t>
      </w:r>
      <w:proofErr w:type="spellEnd"/>
      <w:r>
        <w:rPr>
          <w:color w:val="000000"/>
        </w:rPr>
        <w:t xml:space="preserve">, C. J. Gleason, </w:t>
      </w:r>
      <w:hyperlink r:id="rId46">
        <w:r>
          <w:rPr>
            <w:color w:val="000000"/>
          </w:rPr>
          <w:t>Lake Morphometry and River Network Controls on Evasion of Terrestrially Sourced Headwater CO2</w:t>
        </w:r>
      </w:hyperlink>
      <w:r>
        <w:rPr>
          <w:color w:val="000000"/>
        </w:rPr>
        <w:t xml:space="preserve">. </w:t>
      </w:r>
      <w:r>
        <w:rPr>
          <w:i/>
          <w:color w:val="000000"/>
        </w:rPr>
        <w:t>Geophysical Research Letters</w:t>
      </w:r>
      <w:r>
        <w:rPr>
          <w:color w:val="000000"/>
        </w:rPr>
        <w:t xml:space="preserve">. </w:t>
      </w:r>
      <w:r>
        <w:rPr>
          <w:b/>
          <w:color w:val="000000"/>
        </w:rPr>
        <w:t>48</w:t>
      </w:r>
      <w:r>
        <w:rPr>
          <w:color w:val="000000"/>
        </w:rPr>
        <w:t>, e2020GL090068 (2021).</w:t>
      </w:r>
    </w:p>
    <w:p w14:paraId="000001B3" w14:textId="77777777" w:rsidR="00853667" w:rsidRDefault="00D1629E">
      <w:pPr>
        <w:pBdr>
          <w:top w:val="nil"/>
          <w:left w:val="nil"/>
          <w:bottom w:val="nil"/>
          <w:right w:val="nil"/>
          <w:between w:val="nil"/>
        </w:pBdr>
        <w:rPr>
          <w:color w:val="000000"/>
        </w:rPr>
      </w:pPr>
      <w:bookmarkStart w:id="196" w:name="bookmark=id.1rvwp1q" w:colFirst="0" w:colLast="0"/>
      <w:bookmarkEnd w:id="196"/>
      <w:r>
        <w:rPr>
          <w:color w:val="000000"/>
        </w:rPr>
        <w:t xml:space="preserve">23. </w:t>
      </w:r>
      <w:r>
        <w:rPr>
          <w:color w:val="000000"/>
        </w:rPr>
        <w:tab/>
        <w:t xml:space="preserve">D. G. </w:t>
      </w:r>
      <w:proofErr w:type="spellStart"/>
      <w:r>
        <w:rPr>
          <w:color w:val="000000"/>
        </w:rPr>
        <w:t>Tarboton</w:t>
      </w:r>
      <w:proofErr w:type="spellEnd"/>
      <w:r>
        <w:rPr>
          <w:color w:val="000000"/>
        </w:rPr>
        <w:t>, R. L. Bras, I. Rodriguez-</w:t>
      </w:r>
      <w:proofErr w:type="spellStart"/>
      <w:r>
        <w:rPr>
          <w:color w:val="000000"/>
        </w:rPr>
        <w:t>Iturbe</w:t>
      </w:r>
      <w:proofErr w:type="spellEnd"/>
      <w:r>
        <w:rPr>
          <w:color w:val="000000"/>
        </w:rPr>
        <w:t xml:space="preserve">, </w:t>
      </w:r>
      <w:hyperlink r:id="rId47">
        <w:r>
          <w:rPr>
            <w:color w:val="000000"/>
          </w:rPr>
          <w:t>The fractal nature of river networks</w:t>
        </w:r>
      </w:hyperlink>
      <w:r>
        <w:rPr>
          <w:color w:val="000000"/>
        </w:rPr>
        <w:t xml:space="preserve">. </w:t>
      </w:r>
      <w:r>
        <w:rPr>
          <w:i/>
          <w:color w:val="000000"/>
        </w:rPr>
        <w:t>Water Resources Research</w:t>
      </w:r>
      <w:r>
        <w:rPr>
          <w:color w:val="000000"/>
        </w:rPr>
        <w:t xml:space="preserve">. </w:t>
      </w:r>
      <w:r>
        <w:rPr>
          <w:b/>
          <w:color w:val="000000"/>
        </w:rPr>
        <w:t>24</w:t>
      </w:r>
      <w:r>
        <w:rPr>
          <w:color w:val="000000"/>
        </w:rPr>
        <w:t>, 1317–1322 (1988).</w:t>
      </w:r>
    </w:p>
    <w:p w14:paraId="000001B4" w14:textId="77777777" w:rsidR="00853667" w:rsidRDefault="00D1629E">
      <w:pPr>
        <w:pBdr>
          <w:top w:val="nil"/>
          <w:left w:val="nil"/>
          <w:bottom w:val="nil"/>
          <w:right w:val="nil"/>
          <w:between w:val="nil"/>
        </w:pBdr>
        <w:rPr>
          <w:color w:val="000000"/>
        </w:rPr>
      </w:pPr>
      <w:bookmarkStart w:id="197" w:name="bookmark=id.4bvk7pj" w:colFirst="0" w:colLast="0"/>
      <w:bookmarkEnd w:id="197"/>
      <w:r>
        <w:rPr>
          <w:color w:val="000000"/>
        </w:rPr>
        <w:t xml:space="preserve">24. </w:t>
      </w:r>
      <w:r>
        <w:rPr>
          <w:color w:val="000000"/>
        </w:rPr>
        <w:tab/>
        <w:t xml:space="preserve">S. </w:t>
      </w:r>
      <w:proofErr w:type="spellStart"/>
      <w:r>
        <w:rPr>
          <w:color w:val="000000"/>
        </w:rPr>
        <w:t>Zanardo</w:t>
      </w:r>
      <w:proofErr w:type="spellEnd"/>
      <w:r>
        <w:rPr>
          <w:color w:val="000000"/>
        </w:rPr>
        <w:t xml:space="preserve">, I. </w:t>
      </w:r>
      <w:proofErr w:type="spellStart"/>
      <w:r>
        <w:rPr>
          <w:color w:val="000000"/>
        </w:rPr>
        <w:t>Zaliapin</w:t>
      </w:r>
      <w:proofErr w:type="spellEnd"/>
      <w:r>
        <w:rPr>
          <w:color w:val="000000"/>
        </w:rPr>
        <w:t xml:space="preserve">, E. </w:t>
      </w:r>
      <w:proofErr w:type="spellStart"/>
      <w:r>
        <w:rPr>
          <w:color w:val="000000"/>
        </w:rPr>
        <w:t>Foufoula</w:t>
      </w:r>
      <w:proofErr w:type="spellEnd"/>
      <w:r>
        <w:rPr>
          <w:color w:val="000000"/>
        </w:rPr>
        <w:t xml:space="preserve">-Georgiou, </w:t>
      </w:r>
      <w:hyperlink r:id="rId48">
        <w:r>
          <w:rPr>
            <w:color w:val="000000"/>
          </w:rPr>
          <w:t>Are American rivers Tokunaga self-similar? New results on fluvial network topology and its climatic dependence</w:t>
        </w:r>
      </w:hyperlink>
      <w:r>
        <w:rPr>
          <w:color w:val="000000"/>
        </w:rPr>
        <w:t xml:space="preserve">. </w:t>
      </w:r>
      <w:r>
        <w:rPr>
          <w:i/>
          <w:color w:val="000000"/>
        </w:rPr>
        <w:t>Journal of Geophysical Research: Earth Surface</w:t>
      </w:r>
      <w:r>
        <w:rPr>
          <w:color w:val="000000"/>
        </w:rPr>
        <w:t xml:space="preserve">. </w:t>
      </w:r>
      <w:r>
        <w:rPr>
          <w:b/>
          <w:color w:val="000000"/>
        </w:rPr>
        <w:t>118</w:t>
      </w:r>
      <w:r>
        <w:rPr>
          <w:color w:val="000000"/>
        </w:rPr>
        <w:t>, 166–183 (2013).</w:t>
      </w:r>
    </w:p>
    <w:p w14:paraId="000001B5" w14:textId="77777777" w:rsidR="00853667" w:rsidRDefault="00D1629E">
      <w:pPr>
        <w:pBdr>
          <w:top w:val="nil"/>
          <w:left w:val="nil"/>
          <w:bottom w:val="nil"/>
          <w:right w:val="nil"/>
          <w:between w:val="nil"/>
        </w:pBdr>
        <w:rPr>
          <w:color w:val="000000"/>
        </w:rPr>
      </w:pPr>
      <w:bookmarkStart w:id="198" w:name="bookmark=id.2r0uhxc" w:colFirst="0" w:colLast="0"/>
      <w:bookmarkEnd w:id="198"/>
      <w:r>
        <w:rPr>
          <w:color w:val="000000"/>
        </w:rPr>
        <w:t xml:space="preserve">25. </w:t>
      </w:r>
      <w:r>
        <w:rPr>
          <w:color w:val="000000"/>
        </w:rPr>
        <w:tab/>
        <w:t xml:space="preserve">P. S. </w:t>
      </w:r>
      <w:proofErr w:type="spellStart"/>
      <w:r>
        <w:rPr>
          <w:color w:val="000000"/>
        </w:rPr>
        <w:t>Dodds</w:t>
      </w:r>
      <w:proofErr w:type="spellEnd"/>
      <w:r>
        <w:rPr>
          <w:color w:val="000000"/>
        </w:rPr>
        <w:t xml:space="preserve">, D. H. Rothman, </w:t>
      </w:r>
      <w:hyperlink r:id="rId49">
        <w:r>
          <w:rPr>
            <w:color w:val="000000"/>
          </w:rPr>
          <w:t>Scaling, Universality, and Geomorphology</w:t>
        </w:r>
      </w:hyperlink>
      <w:r>
        <w:rPr>
          <w:color w:val="000000"/>
        </w:rPr>
        <w:t xml:space="preserve">. </w:t>
      </w:r>
      <w:r>
        <w:rPr>
          <w:i/>
          <w:color w:val="000000"/>
        </w:rPr>
        <w:t>Annual Review of Earth and Planetary Sciences</w:t>
      </w:r>
      <w:r>
        <w:rPr>
          <w:color w:val="000000"/>
        </w:rPr>
        <w:t xml:space="preserve">. </w:t>
      </w:r>
      <w:r>
        <w:rPr>
          <w:b/>
          <w:color w:val="000000"/>
        </w:rPr>
        <w:t>28</w:t>
      </w:r>
      <w:r>
        <w:rPr>
          <w:color w:val="000000"/>
        </w:rPr>
        <w:t>, 571–610 (2000).</w:t>
      </w:r>
    </w:p>
    <w:p w14:paraId="000001B6" w14:textId="77777777" w:rsidR="00853667" w:rsidRDefault="00D1629E">
      <w:pPr>
        <w:pBdr>
          <w:top w:val="nil"/>
          <w:left w:val="nil"/>
          <w:bottom w:val="nil"/>
          <w:right w:val="nil"/>
          <w:between w:val="nil"/>
        </w:pBdr>
        <w:rPr>
          <w:color w:val="000000"/>
        </w:rPr>
      </w:pPr>
      <w:bookmarkStart w:id="199" w:name="bookmark=id.1664s55" w:colFirst="0" w:colLast="0"/>
      <w:bookmarkEnd w:id="199"/>
      <w:r>
        <w:rPr>
          <w:color w:val="000000"/>
        </w:rPr>
        <w:t xml:space="preserve">26. </w:t>
      </w:r>
      <w:r>
        <w:rPr>
          <w:color w:val="000000"/>
        </w:rPr>
        <w:tab/>
        <w:t xml:space="preserve">E. Tokunaga, Considerations on the composition of drainage networks. </w:t>
      </w:r>
      <w:r>
        <w:rPr>
          <w:i/>
          <w:color w:val="000000"/>
        </w:rPr>
        <w:t>Geographical Reports, Tokyo Metropolitan Univ.</w:t>
      </w:r>
      <w:r>
        <w:rPr>
          <w:color w:val="000000"/>
        </w:rPr>
        <w:t>, 1–27 (1978).</w:t>
      </w:r>
    </w:p>
    <w:p w14:paraId="000001B7" w14:textId="77777777" w:rsidR="00853667" w:rsidRDefault="00D1629E">
      <w:pPr>
        <w:pBdr>
          <w:top w:val="nil"/>
          <w:left w:val="nil"/>
          <w:bottom w:val="nil"/>
          <w:right w:val="nil"/>
          <w:between w:val="nil"/>
        </w:pBdr>
        <w:rPr>
          <w:color w:val="000000"/>
        </w:rPr>
      </w:pPr>
      <w:bookmarkStart w:id="200" w:name="bookmark=id.3q5sasy" w:colFirst="0" w:colLast="0"/>
      <w:bookmarkEnd w:id="200"/>
      <w:r>
        <w:rPr>
          <w:color w:val="000000"/>
        </w:rPr>
        <w:lastRenderedPageBreak/>
        <w:t xml:space="preserve">27. </w:t>
      </w:r>
      <w:r>
        <w:rPr>
          <w:color w:val="000000"/>
        </w:rPr>
        <w:tab/>
        <w:t xml:space="preserve">T. Gleeson, L. </w:t>
      </w:r>
      <w:proofErr w:type="spellStart"/>
      <w:r>
        <w:rPr>
          <w:color w:val="000000"/>
        </w:rPr>
        <w:t>Marklund</w:t>
      </w:r>
      <w:proofErr w:type="spellEnd"/>
      <w:r>
        <w:rPr>
          <w:color w:val="000000"/>
        </w:rPr>
        <w:t xml:space="preserve">, L. Smith, A. H. Manning, Classifying the water table at regional to continental scales. </w:t>
      </w:r>
      <w:r>
        <w:rPr>
          <w:i/>
          <w:color w:val="000000"/>
        </w:rPr>
        <w:t>Geophysical Research Letters</w:t>
      </w:r>
      <w:r>
        <w:rPr>
          <w:color w:val="000000"/>
        </w:rPr>
        <w:t xml:space="preserve">. </w:t>
      </w:r>
      <w:r>
        <w:rPr>
          <w:b/>
          <w:color w:val="000000"/>
        </w:rPr>
        <w:t>38</w:t>
      </w:r>
      <w:r>
        <w:rPr>
          <w:color w:val="000000"/>
        </w:rPr>
        <w:t xml:space="preserve"> (2011), doi:</w:t>
      </w:r>
      <w:hyperlink r:id="rId50">
        <w:r>
          <w:rPr>
            <w:color w:val="000000"/>
          </w:rPr>
          <w:t>10.1029/2010GL046427</w:t>
        </w:r>
      </w:hyperlink>
      <w:r>
        <w:rPr>
          <w:color w:val="000000"/>
        </w:rPr>
        <w:t>.</w:t>
      </w:r>
    </w:p>
    <w:p w14:paraId="000001B8" w14:textId="77777777" w:rsidR="00853667" w:rsidRDefault="00D1629E">
      <w:pPr>
        <w:pBdr>
          <w:top w:val="nil"/>
          <w:left w:val="nil"/>
          <w:bottom w:val="nil"/>
          <w:right w:val="nil"/>
          <w:between w:val="nil"/>
        </w:pBdr>
        <w:rPr>
          <w:color w:val="000000"/>
        </w:rPr>
      </w:pPr>
      <w:bookmarkStart w:id="201" w:name="bookmark=id.25b2l0r" w:colFirst="0" w:colLast="0"/>
      <w:bookmarkEnd w:id="201"/>
      <w:r>
        <w:rPr>
          <w:color w:val="000000"/>
        </w:rPr>
        <w:t xml:space="preserve">28. </w:t>
      </w:r>
      <w:r>
        <w:rPr>
          <w:color w:val="000000"/>
        </w:rPr>
        <w:tab/>
        <w:t xml:space="preserve">L. E. Condon, R. M. Maxwell, </w:t>
      </w:r>
      <w:hyperlink r:id="rId51">
        <w:r>
          <w:rPr>
            <w:color w:val="000000"/>
          </w:rPr>
          <w:t>Evaluating the relationship between topography and groundwater using outputs from a continental-scale integrated hydrology model</w:t>
        </w:r>
      </w:hyperlink>
      <w:r>
        <w:rPr>
          <w:color w:val="000000"/>
        </w:rPr>
        <w:t xml:space="preserve">. </w:t>
      </w:r>
      <w:r>
        <w:rPr>
          <w:i/>
          <w:color w:val="000000"/>
        </w:rPr>
        <w:t>Water Resources Research</w:t>
      </w:r>
      <w:r>
        <w:rPr>
          <w:color w:val="000000"/>
        </w:rPr>
        <w:t xml:space="preserve">. </w:t>
      </w:r>
      <w:r>
        <w:rPr>
          <w:b/>
          <w:color w:val="000000"/>
        </w:rPr>
        <w:t>51</w:t>
      </w:r>
      <w:r>
        <w:rPr>
          <w:color w:val="000000"/>
        </w:rPr>
        <w:t>, 6602–6621 (2015).</w:t>
      </w:r>
    </w:p>
    <w:p w14:paraId="000001B9" w14:textId="77777777" w:rsidR="00853667" w:rsidRDefault="00D1629E">
      <w:pPr>
        <w:pBdr>
          <w:top w:val="nil"/>
          <w:left w:val="nil"/>
          <w:bottom w:val="nil"/>
          <w:right w:val="nil"/>
          <w:between w:val="nil"/>
        </w:pBdr>
        <w:rPr>
          <w:color w:val="000000"/>
        </w:rPr>
      </w:pPr>
      <w:bookmarkStart w:id="202" w:name="bookmark=id.kgcv8k" w:colFirst="0" w:colLast="0"/>
      <w:bookmarkEnd w:id="202"/>
      <w:r>
        <w:rPr>
          <w:color w:val="000000"/>
        </w:rPr>
        <w:t xml:space="preserve">29. </w:t>
      </w:r>
      <w:r>
        <w:rPr>
          <w:color w:val="000000"/>
        </w:rPr>
        <w:tab/>
        <w:t xml:space="preserve">Y. Fan, G. </w:t>
      </w:r>
      <w:proofErr w:type="spellStart"/>
      <w:r>
        <w:rPr>
          <w:color w:val="000000"/>
        </w:rPr>
        <w:t>Miguez</w:t>
      </w:r>
      <w:proofErr w:type="spellEnd"/>
      <w:r>
        <w:rPr>
          <w:color w:val="000000"/>
        </w:rPr>
        <w:t xml:space="preserve">-Macho, E. G. </w:t>
      </w:r>
      <w:proofErr w:type="spellStart"/>
      <w:r>
        <w:rPr>
          <w:color w:val="000000"/>
        </w:rPr>
        <w:t>Jobbágy</w:t>
      </w:r>
      <w:proofErr w:type="spellEnd"/>
      <w:r>
        <w:rPr>
          <w:color w:val="000000"/>
        </w:rPr>
        <w:t>, R. B. Jackson, C. Otero-</w:t>
      </w:r>
      <w:proofErr w:type="spellStart"/>
      <w:r>
        <w:rPr>
          <w:color w:val="000000"/>
        </w:rPr>
        <w:t>Casal</w:t>
      </w:r>
      <w:proofErr w:type="spellEnd"/>
      <w:r>
        <w:rPr>
          <w:color w:val="000000"/>
        </w:rPr>
        <w:t xml:space="preserve">, </w:t>
      </w:r>
      <w:hyperlink r:id="rId52">
        <w:r>
          <w:rPr>
            <w:color w:val="000000"/>
          </w:rPr>
          <w:t>Hydrologic regulation of plant rooting depth</w:t>
        </w:r>
      </w:hyperlink>
      <w:r>
        <w:rPr>
          <w:color w:val="000000"/>
        </w:rPr>
        <w:t xml:space="preserve">. </w:t>
      </w:r>
      <w:r>
        <w:rPr>
          <w:i/>
          <w:color w:val="000000"/>
        </w:rPr>
        <w:t>Proceedings of the National Academy of Sciences</w:t>
      </w:r>
      <w:r>
        <w:rPr>
          <w:color w:val="000000"/>
        </w:rPr>
        <w:t xml:space="preserve">. </w:t>
      </w:r>
      <w:r>
        <w:rPr>
          <w:b/>
          <w:color w:val="000000"/>
        </w:rPr>
        <w:t>114</w:t>
      </w:r>
      <w:r>
        <w:rPr>
          <w:color w:val="000000"/>
        </w:rPr>
        <w:t>, 10572–10577 (2017).</w:t>
      </w:r>
    </w:p>
    <w:p w14:paraId="000001BA" w14:textId="77777777" w:rsidR="00853667" w:rsidRDefault="00D1629E">
      <w:pPr>
        <w:pBdr>
          <w:top w:val="nil"/>
          <w:left w:val="nil"/>
          <w:bottom w:val="nil"/>
          <w:right w:val="nil"/>
          <w:between w:val="nil"/>
        </w:pBdr>
        <w:rPr>
          <w:color w:val="000000"/>
        </w:rPr>
      </w:pPr>
      <w:bookmarkStart w:id="203" w:name="bookmark=id.34g0dwd" w:colFirst="0" w:colLast="0"/>
      <w:bookmarkEnd w:id="203"/>
      <w:r>
        <w:rPr>
          <w:color w:val="000000"/>
        </w:rPr>
        <w:t xml:space="preserve">30. </w:t>
      </w:r>
      <w:r>
        <w:rPr>
          <w:color w:val="000000"/>
        </w:rPr>
        <w:tab/>
        <w:t xml:space="preserve">Y. Fan, H. Li, G. </w:t>
      </w:r>
      <w:proofErr w:type="spellStart"/>
      <w:r>
        <w:rPr>
          <w:color w:val="000000"/>
        </w:rPr>
        <w:t>Miguez</w:t>
      </w:r>
      <w:proofErr w:type="spellEnd"/>
      <w:r>
        <w:rPr>
          <w:color w:val="000000"/>
        </w:rPr>
        <w:t xml:space="preserve">-Macho, </w:t>
      </w:r>
      <w:hyperlink r:id="rId53">
        <w:r>
          <w:rPr>
            <w:color w:val="000000"/>
          </w:rPr>
          <w:t>Global Patterns of Groundwater Table Depth</w:t>
        </w:r>
      </w:hyperlink>
      <w:r>
        <w:rPr>
          <w:color w:val="000000"/>
        </w:rPr>
        <w:t xml:space="preserve">. </w:t>
      </w:r>
      <w:r>
        <w:rPr>
          <w:i/>
          <w:color w:val="000000"/>
        </w:rPr>
        <w:t>Science</w:t>
      </w:r>
      <w:r>
        <w:rPr>
          <w:color w:val="000000"/>
        </w:rPr>
        <w:t xml:space="preserve">. </w:t>
      </w:r>
      <w:r>
        <w:rPr>
          <w:b/>
          <w:color w:val="000000"/>
        </w:rPr>
        <w:t>339</w:t>
      </w:r>
      <w:r>
        <w:rPr>
          <w:color w:val="000000"/>
        </w:rPr>
        <w:t>, 940–943 (2013).</w:t>
      </w:r>
    </w:p>
    <w:p w14:paraId="000001BB" w14:textId="77777777" w:rsidR="00853667" w:rsidRDefault="00D1629E">
      <w:pPr>
        <w:pBdr>
          <w:top w:val="nil"/>
          <w:left w:val="nil"/>
          <w:bottom w:val="nil"/>
          <w:right w:val="nil"/>
          <w:between w:val="nil"/>
        </w:pBdr>
        <w:rPr>
          <w:color w:val="000000"/>
        </w:rPr>
      </w:pPr>
      <w:bookmarkStart w:id="204" w:name="bookmark=id.1jlao46" w:colFirst="0" w:colLast="0"/>
      <w:bookmarkEnd w:id="204"/>
      <w:r>
        <w:rPr>
          <w:color w:val="000000"/>
        </w:rPr>
        <w:t xml:space="preserve">31. </w:t>
      </w:r>
      <w:r>
        <w:rPr>
          <w:color w:val="000000"/>
        </w:rPr>
        <w:tab/>
        <w:t xml:space="preserve">D. c. Goodrich, W. g. </w:t>
      </w:r>
      <w:proofErr w:type="spellStart"/>
      <w:r>
        <w:rPr>
          <w:color w:val="000000"/>
        </w:rPr>
        <w:t>Kepner</w:t>
      </w:r>
      <w:proofErr w:type="spellEnd"/>
      <w:r>
        <w:rPr>
          <w:color w:val="000000"/>
        </w:rPr>
        <w:t xml:space="preserve">, L. r. </w:t>
      </w:r>
      <w:proofErr w:type="spellStart"/>
      <w:r>
        <w:rPr>
          <w:color w:val="000000"/>
        </w:rPr>
        <w:t>Levick</w:t>
      </w:r>
      <w:proofErr w:type="spellEnd"/>
      <w:r>
        <w:rPr>
          <w:color w:val="000000"/>
        </w:rPr>
        <w:t xml:space="preserve">, P. j. </w:t>
      </w:r>
      <w:proofErr w:type="spellStart"/>
      <w:r>
        <w:rPr>
          <w:color w:val="000000"/>
        </w:rPr>
        <w:t>Wigington</w:t>
      </w:r>
      <w:proofErr w:type="spellEnd"/>
      <w:r>
        <w:rPr>
          <w:color w:val="000000"/>
        </w:rPr>
        <w:t xml:space="preserve"> Jr., </w:t>
      </w:r>
      <w:hyperlink r:id="rId54">
        <w:r>
          <w:rPr>
            <w:color w:val="000000"/>
          </w:rPr>
          <w:t>Southwestern Intermittent and Ephemeral Stream Connectivity</w:t>
        </w:r>
      </w:hyperlink>
      <w:r>
        <w:rPr>
          <w:color w:val="000000"/>
        </w:rPr>
        <w:t xml:space="preserve">. </w:t>
      </w:r>
      <w:r>
        <w:rPr>
          <w:i/>
          <w:color w:val="000000"/>
        </w:rPr>
        <w:t>JAWRA Journal of the American Water Resources Association</w:t>
      </w:r>
      <w:r>
        <w:rPr>
          <w:color w:val="000000"/>
        </w:rPr>
        <w:t xml:space="preserve">. </w:t>
      </w:r>
      <w:r>
        <w:rPr>
          <w:b/>
          <w:color w:val="000000"/>
        </w:rPr>
        <w:t>54</w:t>
      </w:r>
      <w:r>
        <w:rPr>
          <w:color w:val="000000"/>
        </w:rPr>
        <w:t>, 400–422 (2018).</w:t>
      </w:r>
    </w:p>
    <w:p w14:paraId="000001BC" w14:textId="77777777" w:rsidR="00853667" w:rsidRDefault="00D1629E">
      <w:pPr>
        <w:pBdr>
          <w:top w:val="nil"/>
          <w:left w:val="nil"/>
          <w:bottom w:val="nil"/>
          <w:right w:val="nil"/>
          <w:between w:val="nil"/>
        </w:pBdr>
        <w:rPr>
          <w:color w:val="000000"/>
        </w:rPr>
      </w:pPr>
      <w:bookmarkStart w:id="205" w:name="bookmark=id.43ky6rz" w:colFirst="0" w:colLast="0"/>
      <w:bookmarkEnd w:id="205"/>
      <w:r>
        <w:rPr>
          <w:color w:val="000000"/>
        </w:rPr>
        <w:t xml:space="preserve">32. </w:t>
      </w:r>
      <w:r>
        <w:rPr>
          <w:color w:val="000000"/>
        </w:rPr>
        <w:tab/>
        <w:t xml:space="preserve">B. R. Scanlon, C. C. </w:t>
      </w:r>
      <w:proofErr w:type="spellStart"/>
      <w:r>
        <w:rPr>
          <w:color w:val="000000"/>
        </w:rPr>
        <w:t>Faunt</w:t>
      </w:r>
      <w:proofErr w:type="spellEnd"/>
      <w:r>
        <w:rPr>
          <w:color w:val="000000"/>
        </w:rPr>
        <w:t xml:space="preserve">, L. </w:t>
      </w:r>
      <w:proofErr w:type="spellStart"/>
      <w:r>
        <w:rPr>
          <w:color w:val="000000"/>
        </w:rPr>
        <w:t>Longuevergne</w:t>
      </w:r>
      <w:proofErr w:type="spellEnd"/>
      <w:r>
        <w:rPr>
          <w:color w:val="000000"/>
        </w:rPr>
        <w:t xml:space="preserve">, R. C. Reedy, W. M. Alley, V. L. McGuire, P. B. McMahon, </w:t>
      </w:r>
      <w:hyperlink r:id="rId55">
        <w:r>
          <w:rPr>
            <w:color w:val="000000"/>
          </w:rPr>
          <w:t>Groundwater depletion and sustainability of irrigation in the US High Plains and Central Valley</w:t>
        </w:r>
      </w:hyperlink>
      <w:r>
        <w:rPr>
          <w:color w:val="000000"/>
        </w:rPr>
        <w:t xml:space="preserve">. </w:t>
      </w:r>
      <w:r>
        <w:rPr>
          <w:i/>
          <w:color w:val="000000"/>
        </w:rPr>
        <w:t>Proceedings of the National Academy of Sciences</w:t>
      </w:r>
      <w:r>
        <w:rPr>
          <w:color w:val="000000"/>
        </w:rPr>
        <w:t xml:space="preserve">. </w:t>
      </w:r>
      <w:r>
        <w:rPr>
          <w:b/>
          <w:color w:val="000000"/>
        </w:rPr>
        <w:t>109</w:t>
      </w:r>
      <w:r>
        <w:rPr>
          <w:color w:val="000000"/>
        </w:rPr>
        <w:t>, 9320–9325 (2012).</w:t>
      </w:r>
    </w:p>
    <w:p w14:paraId="000001BD" w14:textId="77777777" w:rsidR="00853667" w:rsidRDefault="00D1629E">
      <w:pPr>
        <w:pBdr>
          <w:top w:val="nil"/>
          <w:left w:val="nil"/>
          <w:bottom w:val="nil"/>
          <w:right w:val="nil"/>
          <w:between w:val="nil"/>
        </w:pBdr>
        <w:rPr>
          <w:color w:val="000000"/>
        </w:rPr>
      </w:pPr>
      <w:bookmarkStart w:id="206" w:name="bookmark=id.2iq8gzs" w:colFirst="0" w:colLast="0"/>
      <w:bookmarkEnd w:id="206"/>
      <w:r>
        <w:rPr>
          <w:color w:val="000000"/>
        </w:rPr>
        <w:t xml:space="preserve">33. </w:t>
      </w:r>
      <w:r>
        <w:rPr>
          <w:color w:val="000000"/>
        </w:rPr>
        <w:tab/>
        <w:t xml:space="preserve">S. </w:t>
      </w:r>
      <w:proofErr w:type="spellStart"/>
      <w:r>
        <w:rPr>
          <w:color w:val="000000"/>
        </w:rPr>
        <w:t>Jasechko</w:t>
      </w:r>
      <w:proofErr w:type="spellEnd"/>
      <w:r>
        <w:rPr>
          <w:color w:val="000000"/>
        </w:rPr>
        <w:t xml:space="preserve">, H. Seybold, D. </w:t>
      </w:r>
      <w:proofErr w:type="spellStart"/>
      <w:r>
        <w:rPr>
          <w:color w:val="000000"/>
        </w:rPr>
        <w:t>Perrone</w:t>
      </w:r>
      <w:proofErr w:type="spellEnd"/>
      <w:r>
        <w:rPr>
          <w:color w:val="000000"/>
        </w:rPr>
        <w:t xml:space="preserve">, Y. Fan, J. W. Kirchner, </w:t>
      </w:r>
      <w:hyperlink r:id="rId56">
        <w:r>
          <w:rPr>
            <w:color w:val="000000"/>
          </w:rPr>
          <w:t>Widespread potential loss of streamflow into underlying aquifers across the USA</w:t>
        </w:r>
      </w:hyperlink>
      <w:r>
        <w:rPr>
          <w:color w:val="000000"/>
        </w:rPr>
        <w:t xml:space="preserve">. </w:t>
      </w:r>
      <w:r>
        <w:rPr>
          <w:i/>
          <w:color w:val="000000"/>
        </w:rPr>
        <w:t>Nature</w:t>
      </w:r>
      <w:r>
        <w:rPr>
          <w:color w:val="000000"/>
        </w:rPr>
        <w:t xml:space="preserve">. </w:t>
      </w:r>
      <w:r>
        <w:rPr>
          <w:b/>
          <w:color w:val="000000"/>
        </w:rPr>
        <w:t>591</w:t>
      </w:r>
      <w:r>
        <w:rPr>
          <w:color w:val="000000"/>
        </w:rPr>
        <w:t>, 391–395 (2021).</w:t>
      </w:r>
    </w:p>
    <w:p w14:paraId="000001BE" w14:textId="77777777" w:rsidR="00853667" w:rsidRDefault="00D1629E">
      <w:pPr>
        <w:pBdr>
          <w:top w:val="nil"/>
          <w:left w:val="nil"/>
          <w:bottom w:val="nil"/>
          <w:right w:val="nil"/>
          <w:between w:val="nil"/>
        </w:pBdr>
        <w:rPr>
          <w:color w:val="000000"/>
        </w:rPr>
      </w:pPr>
      <w:bookmarkStart w:id="207" w:name="bookmark=id.xvir7l" w:colFirst="0" w:colLast="0"/>
      <w:bookmarkEnd w:id="207"/>
      <w:r>
        <w:rPr>
          <w:color w:val="000000"/>
        </w:rPr>
        <w:t xml:space="preserve">34. </w:t>
      </w:r>
      <w:r>
        <w:rPr>
          <w:color w:val="000000"/>
        </w:rPr>
        <w:tab/>
        <w:t xml:space="preserve">N. </w:t>
      </w:r>
      <w:proofErr w:type="spellStart"/>
      <w:r>
        <w:rPr>
          <w:color w:val="000000"/>
        </w:rPr>
        <w:t>Catalàn</w:t>
      </w:r>
      <w:proofErr w:type="spellEnd"/>
      <w:r>
        <w:rPr>
          <w:color w:val="000000"/>
        </w:rPr>
        <w:t xml:space="preserve">, R. del Campo, M. </w:t>
      </w:r>
      <w:proofErr w:type="spellStart"/>
      <w:r>
        <w:rPr>
          <w:color w:val="000000"/>
        </w:rPr>
        <w:t>Talluto</w:t>
      </w:r>
      <w:proofErr w:type="spellEnd"/>
      <w:r>
        <w:rPr>
          <w:color w:val="000000"/>
        </w:rPr>
        <w:t>, C. Mendoza-</w:t>
      </w:r>
      <w:proofErr w:type="spellStart"/>
      <w:r>
        <w:rPr>
          <w:color w:val="000000"/>
        </w:rPr>
        <w:t>Lera</w:t>
      </w:r>
      <w:proofErr w:type="spellEnd"/>
      <w:r>
        <w:rPr>
          <w:color w:val="000000"/>
        </w:rPr>
        <w:t xml:space="preserve">, G. </w:t>
      </w:r>
      <w:proofErr w:type="spellStart"/>
      <w:r>
        <w:rPr>
          <w:color w:val="000000"/>
        </w:rPr>
        <w:t>Grandi</w:t>
      </w:r>
      <w:proofErr w:type="spellEnd"/>
      <w:r>
        <w:rPr>
          <w:color w:val="000000"/>
        </w:rPr>
        <w:t xml:space="preserve">, S. Bernal, D. von Schiller, G. Singer, E. </w:t>
      </w:r>
      <w:proofErr w:type="spellStart"/>
      <w:r>
        <w:rPr>
          <w:color w:val="000000"/>
        </w:rPr>
        <w:t>Bertuzzo</w:t>
      </w:r>
      <w:proofErr w:type="spellEnd"/>
      <w:r>
        <w:rPr>
          <w:color w:val="000000"/>
        </w:rPr>
        <w:t xml:space="preserve">, Pulse, Shunt and Storage: Hydrological Contraction Shapes Processing and Export of Particulate Organic Matter in River Networks. </w:t>
      </w:r>
      <w:r>
        <w:rPr>
          <w:i/>
          <w:color w:val="000000"/>
        </w:rPr>
        <w:t>Ecosystems</w:t>
      </w:r>
      <w:r>
        <w:rPr>
          <w:color w:val="000000"/>
        </w:rPr>
        <w:t xml:space="preserve"> (2022), doi:</w:t>
      </w:r>
      <w:hyperlink r:id="rId57">
        <w:r>
          <w:rPr>
            <w:color w:val="000000"/>
          </w:rPr>
          <w:t>10.1007/s10021-022-00802-4</w:t>
        </w:r>
      </w:hyperlink>
      <w:r>
        <w:rPr>
          <w:color w:val="000000"/>
        </w:rPr>
        <w:t>.</w:t>
      </w:r>
    </w:p>
    <w:p w14:paraId="000001BF" w14:textId="77777777" w:rsidR="00853667" w:rsidRDefault="00D1629E">
      <w:pPr>
        <w:pBdr>
          <w:top w:val="nil"/>
          <w:left w:val="nil"/>
          <w:bottom w:val="nil"/>
          <w:right w:val="nil"/>
          <w:between w:val="nil"/>
        </w:pBdr>
        <w:rPr>
          <w:color w:val="000000"/>
        </w:rPr>
      </w:pPr>
      <w:bookmarkStart w:id="208" w:name="bookmark=id.3hv69ve" w:colFirst="0" w:colLast="0"/>
      <w:bookmarkEnd w:id="208"/>
      <w:r>
        <w:rPr>
          <w:color w:val="000000"/>
        </w:rPr>
        <w:t xml:space="preserve">35. </w:t>
      </w:r>
      <w:r>
        <w:rPr>
          <w:color w:val="000000"/>
        </w:rPr>
        <w:tab/>
        <w:t xml:space="preserve">D. A. Keiser, S. M. Olmstead, K. J. Boyle, V. B. Flatt, B. L. Keeler, D. J. Phaneuf, J. S. Shapiro, J. P. </w:t>
      </w:r>
      <w:proofErr w:type="spellStart"/>
      <w:r>
        <w:rPr>
          <w:color w:val="000000"/>
        </w:rPr>
        <w:t>Shimshack</w:t>
      </w:r>
      <w:proofErr w:type="spellEnd"/>
      <w:r>
        <w:rPr>
          <w:color w:val="000000"/>
        </w:rPr>
        <w:t xml:space="preserve">, </w:t>
      </w:r>
      <w:hyperlink r:id="rId58">
        <w:r>
          <w:rPr>
            <w:color w:val="000000"/>
          </w:rPr>
          <w:t>The Evolution of the “Waters of the United States” and the Role of Economics</w:t>
        </w:r>
      </w:hyperlink>
      <w:r>
        <w:rPr>
          <w:color w:val="000000"/>
        </w:rPr>
        <w:t xml:space="preserve">. </w:t>
      </w:r>
      <w:r>
        <w:rPr>
          <w:i/>
          <w:color w:val="000000"/>
        </w:rPr>
        <w:t>Review of Environmental Economics and Policy</w:t>
      </w:r>
      <w:r>
        <w:rPr>
          <w:color w:val="000000"/>
        </w:rPr>
        <w:t xml:space="preserve">. </w:t>
      </w:r>
      <w:r>
        <w:rPr>
          <w:b/>
          <w:color w:val="000000"/>
        </w:rPr>
        <w:t>16</w:t>
      </w:r>
      <w:r>
        <w:rPr>
          <w:color w:val="000000"/>
        </w:rPr>
        <w:t>, 146–152 (2022).</w:t>
      </w:r>
    </w:p>
    <w:p w14:paraId="000001C0" w14:textId="77777777" w:rsidR="00853667" w:rsidRDefault="00D1629E">
      <w:pPr>
        <w:pBdr>
          <w:top w:val="nil"/>
          <w:left w:val="nil"/>
          <w:bottom w:val="nil"/>
          <w:right w:val="nil"/>
          <w:between w:val="nil"/>
        </w:pBdr>
        <w:rPr>
          <w:color w:val="000000"/>
        </w:rPr>
      </w:pPr>
      <w:bookmarkStart w:id="209" w:name="bookmark=id.1x0gk37" w:colFirst="0" w:colLast="0"/>
      <w:bookmarkEnd w:id="209"/>
      <w:r>
        <w:rPr>
          <w:color w:val="000000"/>
        </w:rPr>
        <w:t xml:space="preserve">36. </w:t>
      </w:r>
      <w:r>
        <w:rPr>
          <w:color w:val="000000"/>
        </w:rPr>
        <w:tab/>
        <w:t xml:space="preserve">S. M. P. Sullivan, M. C. Rains, A. D. </w:t>
      </w:r>
      <w:proofErr w:type="spellStart"/>
      <w:r>
        <w:rPr>
          <w:color w:val="000000"/>
        </w:rPr>
        <w:t>Rodewald</w:t>
      </w:r>
      <w:proofErr w:type="spellEnd"/>
      <w:r>
        <w:rPr>
          <w:color w:val="000000"/>
        </w:rPr>
        <w:t xml:space="preserve">, W. W. </w:t>
      </w:r>
      <w:proofErr w:type="spellStart"/>
      <w:r>
        <w:rPr>
          <w:color w:val="000000"/>
        </w:rPr>
        <w:t>Buzbee</w:t>
      </w:r>
      <w:proofErr w:type="spellEnd"/>
      <w:r>
        <w:rPr>
          <w:color w:val="000000"/>
        </w:rPr>
        <w:t xml:space="preserve">, A. D. Rosemond, </w:t>
      </w:r>
      <w:hyperlink r:id="rId59">
        <w:r>
          <w:rPr>
            <w:color w:val="000000"/>
          </w:rPr>
          <w:t>Distorting science, putting water at risk</w:t>
        </w:r>
      </w:hyperlink>
      <w:r>
        <w:rPr>
          <w:color w:val="000000"/>
        </w:rPr>
        <w:t xml:space="preserve">. </w:t>
      </w:r>
      <w:r>
        <w:rPr>
          <w:i/>
          <w:color w:val="000000"/>
        </w:rPr>
        <w:t>Science</w:t>
      </w:r>
      <w:r>
        <w:rPr>
          <w:color w:val="000000"/>
        </w:rPr>
        <w:t xml:space="preserve">. </w:t>
      </w:r>
      <w:r>
        <w:rPr>
          <w:b/>
          <w:color w:val="000000"/>
        </w:rPr>
        <w:t>369</w:t>
      </w:r>
      <w:r>
        <w:rPr>
          <w:color w:val="000000"/>
        </w:rPr>
        <w:t>, 766–768 (2020).</w:t>
      </w:r>
    </w:p>
    <w:p w14:paraId="000001C1" w14:textId="77777777" w:rsidR="00853667" w:rsidRDefault="00D1629E">
      <w:pPr>
        <w:pBdr>
          <w:top w:val="nil"/>
          <w:left w:val="nil"/>
          <w:bottom w:val="nil"/>
          <w:right w:val="nil"/>
          <w:between w:val="nil"/>
        </w:pBdr>
        <w:rPr>
          <w:color w:val="000000"/>
        </w:rPr>
      </w:pPr>
      <w:bookmarkStart w:id="210" w:name="bookmark=id.4h042r0" w:colFirst="0" w:colLast="0"/>
      <w:bookmarkEnd w:id="210"/>
      <w:r>
        <w:rPr>
          <w:color w:val="000000"/>
        </w:rPr>
        <w:t xml:space="preserve">37. </w:t>
      </w:r>
      <w:r>
        <w:rPr>
          <w:color w:val="000000"/>
        </w:rPr>
        <w:tab/>
        <w:t>L. L. DeLong, D. K. Wells, “Estimating average dissolved-solids yield from basins drained by ephemeral and intermittent streams  Green River basin, Wyoming” (1988), doi:</w:t>
      </w:r>
      <w:hyperlink r:id="rId60">
        <w:r>
          <w:rPr>
            <w:color w:val="000000"/>
          </w:rPr>
          <w:t>10.3133/wri874222</w:t>
        </w:r>
      </w:hyperlink>
      <w:r>
        <w:rPr>
          <w:color w:val="000000"/>
        </w:rPr>
        <w:t>.</w:t>
      </w:r>
    </w:p>
    <w:p w14:paraId="000001C2" w14:textId="77777777" w:rsidR="00853667" w:rsidRDefault="00D1629E">
      <w:pPr>
        <w:pBdr>
          <w:top w:val="nil"/>
          <w:left w:val="nil"/>
          <w:bottom w:val="nil"/>
          <w:right w:val="nil"/>
          <w:between w:val="nil"/>
        </w:pBdr>
        <w:rPr>
          <w:color w:val="000000"/>
        </w:rPr>
      </w:pPr>
      <w:bookmarkStart w:id="211" w:name="bookmark=id.2w5ecyt" w:colFirst="0" w:colLast="0"/>
      <w:bookmarkEnd w:id="211"/>
      <w:r>
        <w:rPr>
          <w:color w:val="000000"/>
        </w:rPr>
        <w:t xml:space="preserve">38. </w:t>
      </w:r>
      <w:r>
        <w:rPr>
          <w:color w:val="000000"/>
        </w:rPr>
        <w:tab/>
        <w:t xml:space="preserve">J. G. </w:t>
      </w:r>
      <w:proofErr w:type="spellStart"/>
      <w:r>
        <w:rPr>
          <w:color w:val="000000"/>
        </w:rPr>
        <w:t>Rankl</w:t>
      </w:r>
      <w:proofErr w:type="spellEnd"/>
      <w:r>
        <w:rPr>
          <w:color w:val="000000"/>
        </w:rPr>
        <w:t>, “Relations between total-sediment load and peak discharge for rainstorm runoff on five ephemeral streams in Wyoming” (2004), doi:</w:t>
      </w:r>
      <w:hyperlink r:id="rId61">
        <w:r>
          <w:rPr>
            <w:color w:val="000000"/>
          </w:rPr>
          <w:t>10.3133/wri024150</w:t>
        </w:r>
      </w:hyperlink>
      <w:r>
        <w:rPr>
          <w:color w:val="000000"/>
        </w:rPr>
        <w:t>.</w:t>
      </w:r>
    </w:p>
    <w:p w14:paraId="000001C3" w14:textId="77777777" w:rsidR="00853667" w:rsidRDefault="00D1629E">
      <w:pPr>
        <w:pBdr>
          <w:top w:val="nil"/>
          <w:left w:val="nil"/>
          <w:bottom w:val="nil"/>
          <w:right w:val="nil"/>
          <w:between w:val="nil"/>
        </w:pBdr>
        <w:rPr>
          <w:color w:val="000000"/>
        </w:rPr>
      </w:pPr>
      <w:bookmarkStart w:id="212" w:name="bookmark=id.1baon6m" w:colFirst="0" w:colLast="0"/>
      <w:bookmarkEnd w:id="212"/>
      <w:r>
        <w:rPr>
          <w:color w:val="000000"/>
        </w:rPr>
        <w:t xml:space="preserve">39. </w:t>
      </w:r>
      <w:r>
        <w:rPr>
          <w:color w:val="000000"/>
        </w:rPr>
        <w:tab/>
        <w:t xml:space="preserve">H. R. </w:t>
      </w:r>
      <w:proofErr w:type="spellStart"/>
      <w:r>
        <w:rPr>
          <w:color w:val="000000"/>
        </w:rPr>
        <w:t>Heijl</w:t>
      </w:r>
      <w:proofErr w:type="spellEnd"/>
      <w:r>
        <w:rPr>
          <w:color w:val="000000"/>
        </w:rPr>
        <w:t xml:space="preserve"> Jr., PRELIMINARY APPRAISAL OF EPHEMERAL-STREAMFLOW CHARACTERISTICS AS RELATED TO DRAINAGE AREA, ACTIVE-CHANNEL WIDTH, AND SOILS IN NORTHWESTERN NEW MEXICO (1980), doi:</w:t>
      </w:r>
      <w:hyperlink r:id="rId62">
        <w:r>
          <w:rPr>
            <w:color w:val="000000"/>
          </w:rPr>
          <w:t>10.3133/ofr8164</w:t>
        </w:r>
      </w:hyperlink>
      <w:r>
        <w:rPr>
          <w:color w:val="000000"/>
        </w:rPr>
        <w:t>.</w:t>
      </w:r>
    </w:p>
    <w:p w14:paraId="000001C4" w14:textId="77777777" w:rsidR="00853667" w:rsidRDefault="00D1629E">
      <w:pPr>
        <w:pBdr>
          <w:top w:val="nil"/>
          <w:left w:val="nil"/>
          <w:bottom w:val="nil"/>
          <w:right w:val="nil"/>
          <w:between w:val="nil"/>
        </w:pBdr>
        <w:rPr>
          <w:color w:val="000000"/>
        </w:rPr>
      </w:pPr>
      <w:bookmarkStart w:id="213" w:name="bookmark=id.3vac5uf" w:colFirst="0" w:colLast="0"/>
      <w:bookmarkEnd w:id="213"/>
      <w:r>
        <w:rPr>
          <w:color w:val="000000"/>
        </w:rPr>
        <w:t xml:space="preserve">40. </w:t>
      </w:r>
      <w:r>
        <w:rPr>
          <w:color w:val="000000"/>
        </w:rPr>
        <w:tab/>
        <w:t xml:space="preserve">R. Schumer, A. </w:t>
      </w:r>
      <w:proofErr w:type="spellStart"/>
      <w:r>
        <w:rPr>
          <w:color w:val="000000"/>
        </w:rPr>
        <w:t>Knust</w:t>
      </w:r>
      <w:proofErr w:type="spellEnd"/>
      <w:r>
        <w:rPr>
          <w:color w:val="000000"/>
        </w:rPr>
        <w:t xml:space="preserve">, D. P. Boyle, </w:t>
      </w:r>
      <w:hyperlink r:id="rId63">
        <w:r>
          <w:rPr>
            <w:color w:val="000000"/>
          </w:rPr>
          <w:t>Characteristics of Ephemeral Hydrographs in the Southwestern United States</w:t>
        </w:r>
      </w:hyperlink>
      <w:r>
        <w:rPr>
          <w:color w:val="000000"/>
        </w:rPr>
        <w:t xml:space="preserve">. </w:t>
      </w:r>
      <w:r>
        <w:rPr>
          <w:i/>
          <w:color w:val="000000"/>
        </w:rPr>
        <w:t>Journal of Hydrologic Engineering</w:t>
      </w:r>
      <w:r>
        <w:rPr>
          <w:color w:val="000000"/>
        </w:rPr>
        <w:t xml:space="preserve">. </w:t>
      </w:r>
      <w:r>
        <w:rPr>
          <w:b/>
          <w:color w:val="000000"/>
        </w:rPr>
        <w:t>19</w:t>
      </w:r>
      <w:r>
        <w:rPr>
          <w:color w:val="000000"/>
        </w:rPr>
        <w:t>, 10–17 (2014).</w:t>
      </w:r>
    </w:p>
    <w:p w14:paraId="000001C5" w14:textId="77777777" w:rsidR="00853667" w:rsidRDefault="00D1629E">
      <w:pPr>
        <w:pBdr>
          <w:top w:val="nil"/>
          <w:left w:val="nil"/>
          <w:bottom w:val="nil"/>
          <w:right w:val="nil"/>
          <w:between w:val="nil"/>
        </w:pBdr>
        <w:rPr>
          <w:color w:val="000000"/>
        </w:rPr>
      </w:pPr>
      <w:bookmarkStart w:id="214" w:name="bookmark=id.2afmg28" w:colFirst="0" w:colLast="0"/>
      <w:bookmarkEnd w:id="214"/>
      <w:r>
        <w:rPr>
          <w:color w:val="000000"/>
        </w:rPr>
        <w:lastRenderedPageBreak/>
        <w:t xml:space="preserve">41. </w:t>
      </w:r>
      <w:r>
        <w:rPr>
          <w:color w:val="000000"/>
        </w:rPr>
        <w:tab/>
        <w:t xml:space="preserve">J. G. Elliott, K. D. Cartier, </w:t>
      </w:r>
      <w:r>
        <w:rPr>
          <w:i/>
          <w:color w:val="000000"/>
        </w:rPr>
        <w:t xml:space="preserve">Hydraulic Geometry and Streamflow of Channels in the </w:t>
      </w:r>
      <w:proofErr w:type="spellStart"/>
      <w:r>
        <w:rPr>
          <w:i/>
          <w:color w:val="000000"/>
        </w:rPr>
        <w:t>Piceance</w:t>
      </w:r>
      <w:proofErr w:type="spellEnd"/>
      <w:r>
        <w:rPr>
          <w:i/>
          <w:color w:val="000000"/>
        </w:rPr>
        <w:t xml:space="preserve"> Basin, Rio Blanco and Garfield Counties, Colorado</w:t>
      </w:r>
      <w:r>
        <w:rPr>
          <w:color w:val="000000"/>
        </w:rPr>
        <w:t xml:space="preserve"> (Department of the Interior, U.S. Geological Survey, 1986).</w:t>
      </w:r>
    </w:p>
    <w:p w14:paraId="000001C6" w14:textId="77777777" w:rsidR="00853667" w:rsidRDefault="00D1629E">
      <w:pPr>
        <w:pBdr>
          <w:top w:val="nil"/>
          <w:left w:val="nil"/>
          <w:bottom w:val="nil"/>
          <w:right w:val="nil"/>
          <w:between w:val="nil"/>
        </w:pBdr>
        <w:rPr>
          <w:color w:val="000000"/>
        </w:rPr>
      </w:pPr>
      <w:bookmarkStart w:id="215" w:name="bookmark=id.pkwqa1" w:colFirst="0" w:colLast="0"/>
      <w:bookmarkEnd w:id="215"/>
      <w:r>
        <w:rPr>
          <w:color w:val="000000"/>
        </w:rPr>
        <w:t xml:space="preserve">42. </w:t>
      </w:r>
      <w:r>
        <w:rPr>
          <w:color w:val="000000"/>
        </w:rPr>
        <w:tab/>
        <w:t xml:space="preserve">C. B. Brinkerhoff, C. J. Gleason, C. J. Zappa, P. A. Raymond, M. E. Harlan, </w:t>
      </w:r>
      <w:hyperlink r:id="rId64">
        <w:r>
          <w:rPr>
            <w:color w:val="000000"/>
          </w:rPr>
          <w:t>Remotely Sensing River Greenhouse Gas Exchange Velocity Using the SWOT Satellite</w:t>
        </w:r>
      </w:hyperlink>
      <w:r>
        <w:rPr>
          <w:color w:val="000000"/>
        </w:rPr>
        <w:t xml:space="preserve">. </w:t>
      </w:r>
      <w:r>
        <w:rPr>
          <w:i/>
          <w:color w:val="000000"/>
        </w:rPr>
        <w:t>Global Biogeochemical Cycles</w:t>
      </w:r>
      <w:r>
        <w:rPr>
          <w:color w:val="000000"/>
        </w:rPr>
        <w:t xml:space="preserve">. </w:t>
      </w:r>
      <w:r>
        <w:rPr>
          <w:b/>
          <w:color w:val="000000"/>
        </w:rPr>
        <w:t>36</w:t>
      </w:r>
      <w:r>
        <w:rPr>
          <w:color w:val="000000"/>
        </w:rPr>
        <w:t>, e2022GB007419 (2022).</w:t>
      </w:r>
    </w:p>
    <w:p w14:paraId="000001C7" w14:textId="77777777" w:rsidR="00853667" w:rsidRDefault="00D1629E">
      <w:pPr>
        <w:pBdr>
          <w:top w:val="nil"/>
          <w:left w:val="nil"/>
          <w:bottom w:val="nil"/>
          <w:right w:val="nil"/>
          <w:between w:val="nil"/>
        </w:pBdr>
        <w:rPr>
          <w:color w:val="000000"/>
        </w:rPr>
      </w:pPr>
      <w:bookmarkStart w:id="216" w:name="bookmark=id.39kk8xu" w:colFirst="0" w:colLast="0"/>
      <w:bookmarkEnd w:id="216"/>
      <w:r>
        <w:rPr>
          <w:color w:val="000000"/>
        </w:rPr>
        <w:t xml:space="preserve">43. </w:t>
      </w:r>
      <w:r>
        <w:rPr>
          <w:color w:val="000000"/>
        </w:rPr>
        <w:tab/>
        <w:t xml:space="preserve">C. B. Brinkerhoff, C. J. Gleason, D. W. </w:t>
      </w:r>
      <w:proofErr w:type="spellStart"/>
      <w:r>
        <w:rPr>
          <w:color w:val="000000"/>
        </w:rPr>
        <w:t>Ostendorf</w:t>
      </w:r>
      <w:proofErr w:type="spellEnd"/>
      <w:r>
        <w:rPr>
          <w:color w:val="000000"/>
        </w:rPr>
        <w:t xml:space="preserve">, </w:t>
      </w:r>
      <w:hyperlink r:id="rId65">
        <w:r>
          <w:rPr>
            <w:color w:val="000000"/>
          </w:rPr>
          <w:t>Reconciling at-a-Station and at-Many-Stations Hydraulic Geometry Through River-Wide Geomorphology</w:t>
        </w:r>
      </w:hyperlink>
      <w:r>
        <w:rPr>
          <w:color w:val="000000"/>
        </w:rPr>
        <w:t xml:space="preserve">. </w:t>
      </w:r>
      <w:r>
        <w:rPr>
          <w:i/>
          <w:color w:val="000000"/>
        </w:rPr>
        <w:t>Geophysical Research Letters</w:t>
      </w:r>
      <w:r>
        <w:rPr>
          <w:color w:val="000000"/>
        </w:rPr>
        <w:t xml:space="preserve">. </w:t>
      </w:r>
      <w:r>
        <w:rPr>
          <w:b/>
          <w:color w:val="000000"/>
        </w:rPr>
        <w:t>46</w:t>
      </w:r>
      <w:r>
        <w:rPr>
          <w:color w:val="000000"/>
        </w:rPr>
        <w:t>, 9637–9647 (2019).</w:t>
      </w:r>
    </w:p>
    <w:p w14:paraId="000001C8" w14:textId="77777777" w:rsidR="00853667" w:rsidRDefault="00D1629E">
      <w:pPr>
        <w:pBdr>
          <w:top w:val="nil"/>
          <w:left w:val="nil"/>
          <w:bottom w:val="nil"/>
          <w:right w:val="nil"/>
          <w:between w:val="nil"/>
        </w:pBdr>
        <w:rPr>
          <w:color w:val="000000"/>
        </w:rPr>
      </w:pPr>
      <w:bookmarkStart w:id="217" w:name="bookmark=id.1opuj5n" w:colFirst="0" w:colLast="0"/>
      <w:bookmarkEnd w:id="217"/>
      <w:r>
        <w:rPr>
          <w:color w:val="000000"/>
        </w:rPr>
        <w:t xml:space="preserve">44. </w:t>
      </w:r>
      <w:r>
        <w:rPr>
          <w:color w:val="000000"/>
        </w:rPr>
        <w:tab/>
        <w:t xml:space="preserve">B. B. Cael, A. J. Heathcote, D. A. </w:t>
      </w:r>
      <w:proofErr w:type="spellStart"/>
      <w:r>
        <w:rPr>
          <w:color w:val="000000"/>
        </w:rPr>
        <w:t>Seekell</w:t>
      </w:r>
      <w:proofErr w:type="spellEnd"/>
      <w:r>
        <w:rPr>
          <w:color w:val="000000"/>
        </w:rPr>
        <w:t xml:space="preserve">, </w:t>
      </w:r>
      <w:hyperlink r:id="rId66">
        <w:r>
          <w:rPr>
            <w:color w:val="000000"/>
          </w:rPr>
          <w:t>The volume and mean depth of Earth’s lakes</w:t>
        </w:r>
      </w:hyperlink>
      <w:r>
        <w:rPr>
          <w:color w:val="000000"/>
        </w:rPr>
        <w:t xml:space="preserve">. </w:t>
      </w:r>
      <w:r>
        <w:rPr>
          <w:i/>
          <w:color w:val="000000"/>
        </w:rPr>
        <w:t>Geophysical Research Letters</w:t>
      </w:r>
      <w:r>
        <w:rPr>
          <w:color w:val="000000"/>
        </w:rPr>
        <w:t xml:space="preserve">. </w:t>
      </w:r>
      <w:r>
        <w:rPr>
          <w:b/>
          <w:color w:val="000000"/>
        </w:rPr>
        <w:t>44</w:t>
      </w:r>
      <w:r>
        <w:rPr>
          <w:color w:val="000000"/>
        </w:rPr>
        <w:t>, 209–218 (2017).</w:t>
      </w:r>
    </w:p>
    <w:p w14:paraId="000001C9" w14:textId="77777777" w:rsidR="00853667" w:rsidRDefault="00D1629E">
      <w:pPr>
        <w:pBdr>
          <w:top w:val="nil"/>
          <w:left w:val="nil"/>
          <w:bottom w:val="nil"/>
          <w:right w:val="nil"/>
          <w:between w:val="nil"/>
        </w:pBdr>
        <w:rPr>
          <w:color w:val="000000"/>
        </w:rPr>
      </w:pPr>
      <w:bookmarkStart w:id="218" w:name="bookmark=id.48pi1tg" w:colFirst="0" w:colLast="0"/>
      <w:bookmarkEnd w:id="218"/>
      <w:r>
        <w:rPr>
          <w:color w:val="000000"/>
        </w:rPr>
        <w:t xml:space="preserve">45. </w:t>
      </w:r>
      <w:r>
        <w:rPr>
          <w:color w:val="000000"/>
        </w:rPr>
        <w:tab/>
        <w:t>USEPA, CWA Approved JDs.</w:t>
      </w:r>
    </w:p>
    <w:p w14:paraId="000001CA" w14:textId="77777777" w:rsidR="00853667" w:rsidRDefault="00D1629E">
      <w:pPr>
        <w:pBdr>
          <w:top w:val="nil"/>
          <w:left w:val="nil"/>
          <w:bottom w:val="nil"/>
          <w:right w:val="nil"/>
          <w:between w:val="nil"/>
        </w:pBdr>
        <w:rPr>
          <w:color w:val="000000"/>
        </w:rPr>
      </w:pPr>
      <w:bookmarkStart w:id="219" w:name="bookmark=id.2nusc19" w:colFirst="0" w:colLast="0"/>
      <w:bookmarkEnd w:id="219"/>
      <w:r>
        <w:rPr>
          <w:color w:val="000000"/>
        </w:rPr>
        <w:t xml:space="preserve">46. </w:t>
      </w:r>
      <w:r>
        <w:rPr>
          <w:color w:val="000000"/>
        </w:rPr>
        <w:tab/>
        <w:t xml:space="preserve">J. </w:t>
      </w:r>
      <w:proofErr w:type="spellStart"/>
      <w:r>
        <w:rPr>
          <w:color w:val="000000"/>
        </w:rPr>
        <w:t>Dorney</w:t>
      </w:r>
      <w:proofErr w:type="spellEnd"/>
      <w:r>
        <w:rPr>
          <w:color w:val="000000"/>
        </w:rPr>
        <w:t>, P. Russell, "</w:t>
      </w:r>
      <w:hyperlink r:id="rId67">
        <w:r>
          <w:rPr>
            <w:color w:val="000000"/>
          </w:rPr>
          <w:t>Chapter 4.1.1 - North Carolina Division of Water Quality Methodology for Identification of Intermittent and Perennial Streams and Their Origins</w:t>
        </w:r>
      </w:hyperlink>
      <w:r>
        <w:rPr>
          <w:color w:val="000000"/>
        </w:rPr>
        <w:t xml:space="preserve">" in </w:t>
      </w:r>
      <w:r>
        <w:rPr>
          <w:i/>
          <w:color w:val="000000"/>
        </w:rPr>
        <w:t>Wetland and Stream Rapid Assessments</w:t>
      </w:r>
      <w:r>
        <w:rPr>
          <w:color w:val="000000"/>
        </w:rPr>
        <w:t xml:space="preserve">, J. </w:t>
      </w:r>
      <w:proofErr w:type="spellStart"/>
      <w:r>
        <w:rPr>
          <w:color w:val="000000"/>
        </w:rPr>
        <w:t>Dorney</w:t>
      </w:r>
      <w:proofErr w:type="spellEnd"/>
      <w:r>
        <w:rPr>
          <w:color w:val="000000"/>
        </w:rPr>
        <w:t xml:space="preserve">, R. Savage, R. W. </w:t>
      </w:r>
      <w:proofErr w:type="spellStart"/>
      <w:r>
        <w:rPr>
          <w:color w:val="000000"/>
        </w:rPr>
        <w:t>Tiner</w:t>
      </w:r>
      <w:proofErr w:type="spellEnd"/>
      <w:r>
        <w:rPr>
          <w:color w:val="000000"/>
        </w:rPr>
        <w:t xml:space="preserve">, P. </w:t>
      </w:r>
      <w:proofErr w:type="spellStart"/>
      <w:r>
        <w:rPr>
          <w:color w:val="000000"/>
        </w:rPr>
        <w:t>Adamus</w:t>
      </w:r>
      <w:proofErr w:type="spellEnd"/>
      <w:r>
        <w:rPr>
          <w:color w:val="000000"/>
        </w:rPr>
        <w:t>, Eds. (Academic Press, 2018), pp. 273–279.</w:t>
      </w:r>
    </w:p>
    <w:p w14:paraId="000001CB" w14:textId="77777777" w:rsidR="00853667" w:rsidRDefault="00D1629E">
      <w:pPr>
        <w:pBdr>
          <w:top w:val="nil"/>
          <w:left w:val="nil"/>
          <w:bottom w:val="nil"/>
          <w:right w:val="nil"/>
          <w:between w:val="nil"/>
        </w:pBdr>
        <w:rPr>
          <w:color w:val="000000"/>
        </w:rPr>
      </w:pPr>
      <w:bookmarkStart w:id="220" w:name="bookmark=id.1302m92" w:colFirst="0" w:colLast="0"/>
      <w:bookmarkEnd w:id="220"/>
      <w:r>
        <w:rPr>
          <w:color w:val="000000"/>
        </w:rPr>
        <w:t xml:space="preserve">47. </w:t>
      </w:r>
      <w:r>
        <w:rPr>
          <w:color w:val="000000"/>
        </w:rPr>
        <w:tab/>
        <w:t xml:space="preserve">L. E. Condon, S. </w:t>
      </w:r>
      <w:proofErr w:type="spellStart"/>
      <w:r>
        <w:rPr>
          <w:color w:val="000000"/>
        </w:rPr>
        <w:t>Kollet</w:t>
      </w:r>
      <w:proofErr w:type="spellEnd"/>
      <w:r>
        <w:rPr>
          <w:color w:val="000000"/>
        </w:rPr>
        <w:t xml:space="preserve">, M. F. P. </w:t>
      </w:r>
      <w:proofErr w:type="spellStart"/>
      <w:r>
        <w:rPr>
          <w:color w:val="000000"/>
        </w:rPr>
        <w:t>Bierkens</w:t>
      </w:r>
      <w:proofErr w:type="spellEnd"/>
      <w:r>
        <w:rPr>
          <w:color w:val="000000"/>
        </w:rPr>
        <w:t xml:space="preserve">, G. E. Fogg, R. M. Maxwell, M. C. Hill, H.-J. H. </w:t>
      </w:r>
      <w:proofErr w:type="spellStart"/>
      <w:r>
        <w:rPr>
          <w:color w:val="000000"/>
        </w:rPr>
        <w:t>Fransen</w:t>
      </w:r>
      <w:proofErr w:type="spellEnd"/>
      <w:r>
        <w:rPr>
          <w:color w:val="000000"/>
        </w:rPr>
        <w:t xml:space="preserve">, A. </w:t>
      </w:r>
      <w:proofErr w:type="spellStart"/>
      <w:r>
        <w:rPr>
          <w:color w:val="000000"/>
        </w:rPr>
        <w:t>Verhoef</w:t>
      </w:r>
      <w:proofErr w:type="spellEnd"/>
      <w:r>
        <w:rPr>
          <w:color w:val="000000"/>
        </w:rPr>
        <w:t xml:space="preserve">, A. F. Van Loon, M. </w:t>
      </w:r>
      <w:proofErr w:type="spellStart"/>
      <w:r>
        <w:rPr>
          <w:color w:val="000000"/>
        </w:rPr>
        <w:t>Sulis</w:t>
      </w:r>
      <w:proofErr w:type="spellEnd"/>
      <w:r>
        <w:rPr>
          <w:color w:val="000000"/>
        </w:rPr>
        <w:t xml:space="preserve">, C. </w:t>
      </w:r>
      <w:proofErr w:type="spellStart"/>
      <w:r>
        <w:rPr>
          <w:color w:val="000000"/>
        </w:rPr>
        <w:t>Abesser</w:t>
      </w:r>
      <w:proofErr w:type="spellEnd"/>
      <w:r>
        <w:rPr>
          <w:color w:val="000000"/>
        </w:rPr>
        <w:t xml:space="preserve">, </w:t>
      </w:r>
      <w:hyperlink r:id="rId68">
        <w:r>
          <w:rPr>
            <w:color w:val="000000"/>
          </w:rPr>
          <w:t>Global Groundwater Modeling and Monitoring: Opportunities and Challenges</w:t>
        </w:r>
      </w:hyperlink>
      <w:r>
        <w:rPr>
          <w:color w:val="000000"/>
        </w:rPr>
        <w:t xml:space="preserve">. </w:t>
      </w:r>
      <w:r>
        <w:rPr>
          <w:i/>
          <w:color w:val="000000"/>
        </w:rPr>
        <w:t>Water Resources Research</w:t>
      </w:r>
      <w:r>
        <w:rPr>
          <w:color w:val="000000"/>
        </w:rPr>
        <w:t xml:space="preserve">. </w:t>
      </w:r>
      <w:r>
        <w:rPr>
          <w:b/>
          <w:color w:val="000000"/>
        </w:rPr>
        <w:t>57</w:t>
      </w:r>
      <w:r>
        <w:rPr>
          <w:color w:val="000000"/>
        </w:rPr>
        <w:t>, e2020WR029500 (2021).</w:t>
      </w:r>
    </w:p>
    <w:p w14:paraId="000001CC" w14:textId="77777777" w:rsidR="00853667" w:rsidRDefault="00D1629E">
      <w:pPr>
        <w:pBdr>
          <w:top w:val="nil"/>
          <w:left w:val="nil"/>
          <w:bottom w:val="nil"/>
          <w:right w:val="nil"/>
          <w:between w:val="nil"/>
        </w:pBdr>
        <w:rPr>
          <w:color w:val="000000"/>
        </w:rPr>
      </w:pPr>
      <w:bookmarkStart w:id="221" w:name="bookmark=id.3mzq4wv" w:colFirst="0" w:colLast="0"/>
      <w:bookmarkEnd w:id="221"/>
      <w:r>
        <w:rPr>
          <w:color w:val="000000"/>
        </w:rPr>
        <w:t xml:space="preserve">48. </w:t>
      </w:r>
      <w:r>
        <w:rPr>
          <w:color w:val="000000"/>
        </w:rPr>
        <w:tab/>
        <w:t xml:space="preserve">I. E. M. de </w:t>
      </w:r>
      <w:proofErr w:type="spellStart"/>
      <w:r>
        <w:rPr>
          <w:color w:val="000000"/>
        </w:rPr>
        <w:t>Graaf</w:t>
      </w:r>
      <w:proofErr w:type="spellEnd"/>
      <w:r>
        <w:rPr>
          <w:color w:val="000000"/>
        </w:rPr>
        <w:t xml:space="preserve">, E. H. </w:t>
      </w:r>
      <w:proofErr w:type="spellStart"/>
      <w:r>
        <w:rPr>
          <w:color w:val="000000"/>
        </w:rPr>
        <w:t>Sutanudjaja</w:t>
      </w:r>
      <w:proofErr w:type="spellEnd"/>
      <w:r>
        <w:rPr>
          <w:color w:val="000000"/>
        </w:rPr>
        <w:t xml:space="preserve">, L. P. H. van </w:t>
      </w:r>
      <w:proofErr w:type="spellStart"/>
      <w:r>
        <w:rPr>
          <w:color w:val="000000"/>
        </w:rPr>
        <w:t>Beek</w:t>
      </w:r>
      <w:proofErr w:type="spellEnd"/>
      <w:r>
        <w:rPr>
          <w:color w:val="000000"/>
        </w:rPr>
        <w:t xml:space="preserve">, M. F. P. </w:t>
      </w:r>
      <w:proofErr w:type="spellStart"/>
      <w:r>
        <w:rPr>
          <w:color w:val="000000"/>
        </w:rPr>
        <w:t>Bierkens</w:t>
      </w:r>
      <w:proofErr w:type="spellEnd"/>
      <w:r>
        <w:rPr>
          <w:color w:val="000000"/>
        </w:rPr>
        <w:t xml:space="preserve">, </w:t>
      </w:r>
      <w:hyperlink r:id="rId69">
        <w:r>
          <w:rPr>
            <w:color w:val="000000"/>
          </w:rPr>
          <w:t>A high-resolution global-scale groundwater model</w:t>
        </w:r>
      </w:hyperlink>
      <w:r>
        <w:rPr>
          <w:color w:val="000000"/>
        </w:rPr>
        <w:t xml:space="preserve">. </w:t>
      </w:r>
      <w:r>
        <w:rPr>
          <w:i/>
          <w:color w:val="000000"/>
        </w:rPr>
        <w:t>Hydrology and Earth System Sciences</w:t>
      </w:r>
      <w:r>
        <w:rPr>
          <w:color w:val="000000"/>
        </w:rPr>
        <w:t xml:space="preserve">. </w:t>
      </w:r>
      <w:r>
        <w:rPr>
          <w:b/>
          <w:color w:val="000000"/>
        </w:rPr>
        <w:t>19</w:t>
      </w:r>
      <w:r>
        <w:rPr>
          <w:color w:val="000000"/>
        </w:rPr>
        <w:t>, 823–837 (2015).</w:t>
      </w:r>
    </w:p>
    <w:p w14:paraId="000001CD" w14:textId="77777777" w:rsidR="00853667" w:rsidRDefault="00D1629E">
      <w:pPr>
        <w:pBdr>
          <w:top w:val="nil"/>
          <w:left w:val="nil"/>
          <w:bottom w:val="nil"/>
          <w:right w:val="nil"/>
          <w:between w:val="nil"/>
        </w:pBdr>
        <w:rPr>
          <w:color w:val="000000"/>
        </w:rPr>
      </w:pPr>
      <w:bookmarkStart w:id="222" w:name="bookmark=id.2250f4o" w:colFirst="0" w:colLast="0"/>
      <w:bookmarkEnd w:id="222"/>
      <w:r>
        <w:rPr>
          <w:color w:val="000000"/>
        </w:rPr>
        <w:t xml:space="preserve">49. </w:t>
      </w:r>
      <w:r>
        <w:rPr>
          <w:color w:val="000000"/>
        </w:rPr>
        <w:tab/>
        <w:t xml:space="preserve">N. M. </w:t>
      </w:r>
      <w:proofErr w:type="spellStart"/>
      <w:r>
        <w:rPr>
          <w:color w:val="000000"/>
        </w:rPr>
        <w:t>Schmadel</w:t>
      </w:r>
      <w:proofErr w:type="spellEnd"/>
      <w:r>
        <w:rPr>
          <w:color w:val="000000"/>
        </w:rPr>
        <w:t xml:space="preserve">, J. W. Harvey, G. E. Schwarz, R. B. Alexander, J. D. Gomez-Velez, D. Scott, S. W. </w:t>
      </w:r>
      <w:proofErr w:type="spellStart"/>
      <w:r>
        <w:rPr>
          <w:color w:val="000000"/>
        </w:rPr>
        <w:t>Ator</w:t>
      </w:r>
      <w:proofErr w:type="spellEnd"/>
      <w:r>
        <w:rPr>
          <w:color w:val="000000"/>
        </w:rPr>
        <w:t xml:space="preserve">, </w:t>
      </w:r>
      <w:hyperlink r:id="rId70">
        <w:r>
          <w:rPr>
            <w:color w:val="000000"/>
          </w:rPr>
          <w:t>Small Ponds in Headwater Catchments Are a Dominant Influence on Regional Nutrient and Sediment Budgets</w:t>
        </w:r>
      </w:hyperlink>
      <w:r>
        <w:rPr>
          <w:color w:val="000000"/>
        </w:rPr>
        <w:t xml:space="preserve">. </w:t>
      </w:r>
      <w:r>
        <w:rPr>
          <w:i/>
          <w:color w:val="000000"/>
        </w:rPr>
        <w:t>Geophysical Research Letters</w:t>
      </w:r>
      <w:r>
        <w:rPr>
          <w:color w:val="000000"/>
        </w:rPr>
        <w:t xml:space="preserve">. </w:t>
      </w:r>
      <w:r>
        <w:rPr>
          <w:b/>
          <w:color w:val="000000"/>
        </w:rPr>
        <w:t>46</w:t>
      </w:r>
      <w:r>
        <w:rPr>
          <w:color w:val="000000"/>
        </w:rPr>
        <w:t>, 9669–9677 (2019).</w:t>
      </w:r>
    </w:p>
    <w:p w14:paraId="000001CE" w14:textId="77777777" w:rsidR="00853667" w:rsidRDefault="00D1629E">
      <w:pPr>
        <w:pBdr>
          <w:top w:val="nil"/>
          <w:left w:val="nil"/>
          <w:bottom w:val="nil"/>
          <w:right w:val="nil"/>
          <w:between w:val="nil"/>
        </w:pBdr>
        <w:rPr>
          <w:color w:val="000000"/>
        </w:rPr>
      </w:pPr>
      <w:bookmarkStart w:id="223" w:name="bookmark=id.haapch" w:colFirst="0" w:colLast="0"/>
      <w:bookmarkEnd w:id="223"/>
      <w:r>
        <w:rPr>
          <w:color w:val="000000"/>
        </w:rPr>
        <w:t xml:space="preserve">50. </w:t>
      </w:r>
      <w:r>
        <w:rPr>
          <w:color w:val="000000"/>
        </w:rPr>
        <w:tab/>
        <w:t xml:space="preserve">O. </w:t>
      </w:r>
      <w:proofErr w:type="spellStart"/>
      <w:r>
        <w:rPr>
          <w:color w:val="000000"/>
        </w:rPr>
        <w:t>Allouche</w:t>
      </w:r>
      <w:proofErr w:type="spellEnd"/>
      <w:r>
        <w:rPr>
          <w:color w:val="000000"/>
        </w:rPr>
        <w:t xml:space="preserve">, A. </w:t>
      </w:r>
      <w:proofErr w:type="spellStart"/>
      <w:r>
        <w:rPr>
          <w:color w:val="000000"/>
        </w:rPr>
        <w:t>Tsoar</w:t>
      </w:r>
      <w:proofErr w:type="spellEnd"/>
      <w:r>
        <w:rPr>
          <w:color w:val="000000"/>
        </w:rPr>
        <w:t xml:space="preserve">, R. </w:t>
      </w:r>
      <w:proofErr w:type="spellStart"/>
      <w:r>
        <w:rPr>
          <w:color w:val="000000"/>
        </w:rPr>
        <w:t>Kadmon</w:t>
      </w:r>
      <w:proofErr w:type="spellEnd"/>
      <w:r>
        <w:rPr>
          <w:color w:val="000000"/>
        </w:rPr>
        <w:t xml:space="preserve">, </w:t>
      </w:r>
      <w:hyperlink r:id="rId71">
        <w:r>
          <w:rPr>
            <w:color w:val="000000"/>
          </w:rPr>
          <w:t>Assessing the accuracy of species distribution models: Prevalence, kappa and the true skill statistic (TSS)</w:t>
        </w:r>
      </w:hyperlink>
      <w:r>
        <w:rPr>
          <w:color w:val="000000"/>
        </w:rPr>
        <w:t xml:space="preserve">. </w:t>
      </w:r>
      <w:r>
        <w:rPr>
          <w:i/>
          <w:color w:val="000000"/>
        </w:rPr>
        <w:t>Journal of Applied Ecology</w:t>
      </w:r>
      <w:r>
        <w:rPr>
          <w:color w:val="000000"/>
        </w:rPr>
        <w:t xml:space="preserve">. </w:t>
      </w:r>
      <w:r>
        <w:rPr>
          <w:b/>
          <w:color w:val="000000"/>
        </w:rPr>
        <w:t>43</w:t>
      </w:r>
      <w:r>
        <w:rPr>
          <w:color w:val="000000"/>
        </w:rPr>
        <w:t>, 1223–1232 (2006).</w:t>
      </w:r>
    </w:p>
    <w:p w14:paraId="000001CF" w14:textId="77777777" w:rsidR="00853667" w:rsidRDefault="00D1629E">
      <w:pPr>
        <w:pBdr>
          <w:top w:val="nil"/>
          <w:left w:val="nil"/>
          <w:bottom w:val="nil"/>
          <w:right w:val="nil"/>
          <w:between w:val="nil"/>
        </w:pBdr>
        <w:rPr>
          <w:color w:val="000000"/>
        </w:rPr>
      </w:pPr>
      <w:bookmarkStart w:id="224" w:name="bookmark=id.319y80a" w:colFirst="0" w:colLast="0"/>
      <w:bookmarkEnd w:id="224"/>
      <w:r>
        <w:rPr>
          <w:color w:val="000000"/>
        </w:rPr>
        <w:t xml:space="preserve">51. </w:t>
      </w:r>
      <w:r>
        <w:rPr>
          <w:color w:val="000000"/>
        </w:rPr>
        <w:tab/>
        <w:t xml:space="preserve">R. E. Horton, </w:t>
      </w:r>
      <w:hyperlink r:id="rId72">
        <w:r>
          <w:rPr>
            <w:color w:val="000000"/>
          </w:rPr>
          <w:t>EROSIONAL DEVELOPMENT OF STREAMS AND THEIR DRAINAGE BASINS; HYDROPHYSICAL APPROACH TO QUANTITATIVE MORPHOLOGY</w:t>
        </w:r>
      </w:hyperlink>
      <w:r>
        <w:rPr>
          <w:color w:val="000000"/>
        </w:rPr>
        <w:t xml:space="preserve">. </w:t>
      </w:r>
      <w:r>
        <w:rPr>
          <w:i/>
          <w:color w:val="000000"/>
        </w:rPr>
        <w:t>GSA Bulletin</w:t>
      </w:r>
      <w:r>
        <w:rPr>
          <w:color w:val="000000"/>
        </w:rPr>
        <w:t xml:space="preserve">. </w:t>
      </w:r>
      <w:r>
        <w:rPr>
          <w:b/>
          <w:color w:val="000000"/>
        </w:rPr>
        <w:t>56</w:t>
      </w:r>
      <w:r>
        <w:rPr>
          <w:color w:val="000000"/>
        </w:rPr>
        <w:t>, 275–370 (1945).</w:t>
      </w:r>
    </w:p>
    <w:p w14:paraId="000001D0" w14:textId="77777777" w:rsidR="00853667" w:rsidRDefault="00D1629E">
      <w:pPr>
        <w:pBdr>
          <w:top w:val="nil"/>
          <w:left w:val="nil"/>
          <w:bottom w:val="nil"/>
          <w:right w:val="nil"/>
          <w:between w:val="nil"/>
        </w:pBdr>
        <w:rPr>
          <w:color w:val="000000"/>
        </w:rPr>
      </w:pPr>
      <w:bookmarkStart w:id="225" w:name="bookmark=id.1gf8i83" w:colFirst="0" w:colLast="0"/>
      <w:bookmarkEnd w:id="225"/>
      <w:r>
        <w:rPr>
          <w:color w:val="000000"/>
        </w:rPr>
        <w:t xml:space="preserve">52. </w:t>
      </w:r>
      <w:r>
        <w:rPr>
          <w:color w:val="000000"/>
        </w:rPr>
        <w:tab/>
        <w:t xml:space="preserve">J. W. Kirchner, </w:t>
      </w:r>
      <w:hyperlink r:id="rId73">
        <w:r>
          <w:rPr>
            <w:color w:val="000000"/>
          </w:rPr>
          <w:t>Statistical inevitability of Horton’s laws and the apparent randomness of stream channel networks</w:t>
        </w:r>
      </w:hyperlink>
      <w:r>
        <w:rPr>
          <w:color w:val="000000"/>
        </w:rPr>
        <w:t xml:space="preserve">. </w:t>
      </w:r>
      <w:r>
        <w:rPr>
          <w:i/>
          <w:color w:val="000000"/>
        </w:rPr>
        <w:t>Geology</w:t>
      </w:r>
      <w:r>
        <w:rPr>
          <w:color w:val="000000"/>
        </w:rPr>
        <w:t xml:space="preserve">. </w:t>
      </w:r>
      <w:r>
        <w:rPr>
          <w:b/>
          <w:color w:val="000000"/>
        </w:rPr>
        <w:t>21</w:t>
      </w:r>
      <w:r>
        <w:rPr>
          <w:color w:val="000000"/>
        </w:rPr>
        <w:t>, 591–594 (1993).</w:t>
      </w:r>
    </w:p>
    <w:p w14:paraId="000001D1" w14:textId="77777777" w:rsidR="00853667" w:rsidRDefault="00D1629E">
      <w:pPr>
        <w:pBdr>
          <w:top w:val="nil"/>
          <w:left w:val="nil"/>
          <w:bottom w:val="nil"/>
          <w:right w:val="nil"/>
          <w:between w:val="nil"/>
        </w:pBdr>
        <w:rPr>
          <w:color w:val="000000"/>
        </w:rPr>
      </w:pPr>
      <w:bookmarkStart w:id="226" w:name="bookmark=id.40ew0vw" w:colFirst="0" w:colLast="0"/>
      <w:bookmarkEnd w:id="226"/>
      <w:r>
        <w:rPr>
          <w:color w:val="000000"/>
        </w:rPr>
        <w:t xml:space="preserve">53. </w:t>
      </w:r>
      <w:r>
        <w:rPr>
          <w:color w:val="000000"/>
        </w:rPr>
        <w:tab/>
        <w:t xml:space="preserve">L. E. Milton, </w:t>
      </w:r>
      <w:hyperlink r:id="rId74">
        <w:r>
          <w:rPr>
            <w:color w:val="000000"/>
          </w:rPr>
          <w:t>The Geomorphic Irrelevance of Some Drainage Net Laws</w:t>
        </w:r>
      </w:hyperlink>
      <w:r>
        <w:rPr>
          <w:color w:val="000000"/>
        </w:rPr>
        <w:t xml:space="preserve">. </w:t>
      </w:r>
      <w:r>
        <w:rPr>
          <w:i/>
          <w:color w:val="000000"/>
        </w:rPr>
        <w:t>Australian Geographical Studies</w:t>
      </w:r>
      <w:r>
        <w:rPr>
          <w:color w:val="000000"/>
        </w:rPr>
        <w:t xml:space="preserve">. </w:t>
      </w:r>
      <w:r>
        <w:rPr>
          <w:b/>
          <w:color w:val="000000"/>
        </w:rPr>
        <w:t>4</w:t>
      </w:r>
      <w:r>
        <w:rPr>
          <w:color w:val="000000"/>
        </w:rPr>
        <w:t>, 89–95 (1966).</w:t>
      </w:r>
    </w:p>
    <w:p w14:paraId="000001D2" w14:textId="77777777" w:rsidR="00853667" w:rsidRDefault="00D1629E">
      <w:pPr>
        <w:pBdr>
          <w:top w:val="nil"/>
          <w:left w:val="nil"/>
          <w:bottom w:val="nil"/>
          <w:right w:val="nil"/>
          <w:between w:val="nil"/>
        </w:pBdr>
        <w:rPr>
          <w:color w:val="000000"/>
        </w:rPr>
      </w:pPr>
      <w:bookmarkStart w:id="227" w:name="bookmark=id.2fk6b3p" w:colFirst="0" w:colLast="0"/>
      <w:bookmarkEnd w:id="227"/>
      <w:r>
        <w:rPr>
          <w:color w:val="000000"/>
        </w:rPr>
        <w:lastRenderedPageBreak/>
        <w:t xml:space="preserve">54. </w:t>
      </w:r>
      <w:r>
        <w:rPr>
          <w:color w:val="000000"/>
        </w:rPr>
        <w:tab/>
        <w:t xml:space="preserve">K. L. BOWDEN, J. R. WALLIS, </w:t>
      </w:r>
      <w:hyperlink r:id="rId75">
        <w:r>
          <w:rPr>
            <w:color w:val="000000"/>
          </w:rPr>
          <w:t>EFFECT OF STREAM-ORDERING TECHNIQUE ON HORTON’S LAWS OF DRAINAGE COMPOSITION</w:t>
        </w:r>
      </w:hyperlink>
      <w:r>
        <w:rPr>
          <w:color w:val="000000"/>
        </w:rPr>
        <w:t xml:space="preserve">. </w:t>
      </w:r>
      <w:r>
        <w:rPr>
          <w:i/>
          <w:color w:val="000000"/>
        </w:rPr>
        <w:t>GSA Bulletin</w:t>
      </w:r>
      <w:r>
        <w:rPr>
          <w:color w:val="000000"/>
        </w:rPr>
        <w:t xml:space="preserve">. </w:t>
      </w:r>
      <w:r>
        <w:rPr>
          <w:b/>
          <w:color w:val="000000"/>
        </w:rPr>
        <w:t>75</w:t>
      </w:r>
      <w:r>
        <w:rPr>
          <w:color w:val="000000"/>
        </w:rPr>
        <w:t>, 767–774 (1964).</w:t>
      </w:r>
    </w:p>
    <w:p w14:paraId="000001D3" w14:textId="77777777" w:rsidR="00853667" w:rsidRDefault="00D1629E">
      <w:pPr>
        <w:pBdr>
          <w:top w:val="nil"/>
          <w:left w:val="nil"/>
          <w:bottom w:val="nil"/>
          <w:right w:val="nil"/>
          <w:between w:val="nil"/>
        </w:pBdr>
        <w:rPr>
          <w:color w:val="000000"/>
        </w:rPr>
      </w:pPr>
      <w:bookmarkStart w:id="228" w:name="bookmark=id.upglbi" w:colFirst="0" w:colLast="0"/>
      <w:bookmarkEnd w:id="228"/>
      <w:r>
        <w:rPr>
          <w:color w:val="000000"/>
        </w:rPr>
        <w:t xml:space="preserve">55. </w:t>
      </w:r>
      <w:r>
        <w:rPr>
          <w:color w:val="000000"/>
        </w:rPr>
        <w:tab/>
        <w:t xml:space="preserve">M. A. Zimmer, B. L. </w:t>
      </w:r>
      <w:proofErr w:type="spellStart"/>
      <w:r>
        <w:rPr>
          <w:color w:val="000000"/>
        </w:rPr>
        <w:t>McGlynn</w:t>
      </w:r>
      <w:proofErr w:type="spellEnd"/>
      <w:r>
        <w:rPr>
          <w:color w:val="000000"/>
        </w:rPr>
        <w:t xml:space="preserve">, </w:t>
      </w:r>
      <w:hyperlink r:id="rId76">
        <w:r>
          <w:rPr>
            <w:color w:val="000000"/>
          </w:rPr>
          <w:t xml:space="preserve">Bidirectional </w:t>
        </w:r>
        <w:proofErr w:type="spellStart"/>
        <w:r>
          <w:rPr>
            <w:color w:val="000000"/>
          </w:rPr>
          <w:t>streamgroundwater</w:t>
        </w:r>
        <w:proofErr w:type="spellEnd"/>
        <w:r>
          <w:rPr>
            <w:color w:val="000000"/>
          </w:rPr>
          <w:t xml:space="preserve"> flow in response to ephemeral and intermittent streamflow and groundwater seasonality</w:t>
        </w:r>
      </w:hyperlink>
      <w:r>
        <w:rPr>
          <w:color w:val="000000"/>
        </w:rPr>
        <w:t xml:space="preserve">. </w:t>
      </w:r>
      <w:r>
        <w:rPr>
          <w:i/>
          <w:color w:val="000000"/>
        </w:rPr>
        <w:t>Hydrological Processes</w:t>
      </w:r>
      <w:r>
        <w:rPr>
          <w:color w:val="000000"/>
        </w:rPr>
        <w:t xml:space="preserve">. </w:t>
      </w:r>
      <w:r>
        <w:rPr>
          <w:b/>
          <w:color w:val="000000"/>
        </w:rPr>
        <w:t>31</w:t>
      </w:r>
      <w:r>
        <w:rPr>
          <w:color w:val="000000"/>
        </w:rPr>
        <w:t>, 3871–3880 (2017).</w:t>
      </w:r>
    </w:p>
    <w:p w14:paraId="000001D4" w14:textId="77777777" w:rsidR="00853667" w:rsidRDefault="00D1629E">
      <w:pPr>
        <w:pBdr>
          <w:top w:val="nil"/>
          <w:left w:val="nil"/>
          <w:bottom w:val="nil"/>
          <w:right w:val="nil"/>
          <w:between w:val="nil"/>
        </w:pBdr>
        <w:rPr>
          <w:color w:val="000000"/>
        </w:rPr>
      </w:pPr>
      <w:bookmarkStart w:id="229" w:name="bookmark=id.3ep43zb" w:colFirst="0" w:colLast="0"/>
      <w:bookmarkEnd w:id="229"/>
      <w:r>
        <w:rPr>
          <w:color w:val="000000"/>
        </w:rPr>
        <w:t xml:space="preserve">56. </w:t>
      </w:r>
      <w:r>
        <w:rPr>
          <w:color w:val="000000"/>
        </w:rPr>
        <w:tab/>
        <w:t xml:space="preserve">K. M. Fritz, G. J. Pond, B. R. Johnson, C. D. Barton, </w:t>
      </w:r>
      <w:hyperlink r:id="rId77">
        <w:r>
          <w:rPr>
            <w:color w:val="000000"/>
          </w:rPr>
          <w:t>Coarse particulate organic matter dynamics in ephemeral tributaries of a Central Appalachian stream network</w:t>
        </w:r>
      </w:hyperlink>
      <w:r>
        <w:rPr>
          <w:color w:val="000000"/>
        </w:rPr>
        <w:t xml:space="preserve">. </w:t>
      </w:r>
      <w:r>
        <w:rPr>
          <w:i/>
          <w:color w:val="000000"/>
        </w:rPr>
        <w:t>Ecosphere</w:t>
      </w:r>
      <w:r>
        <w:rPr>
          <w:color w:val="000000"/>
        </w:rPr>
        <w:t xml:space="preserve">. </w:t>
      </w:r>
      <w:r>
        <w:rPr>
          <w:b/>
          <w:color w:val="000000"/>
        </w:rPr>
        <w:t>10</w:t>
      </w:r>
      <w:r>
        <w:rPr>
          <w:color w:val="000000"/>
        </w:rPr>
        <w:t>, e02654 (2019).</w:t>
      </w:r>
    </w:p>
    <w:p w14:paraId="000001D5" w14:textId="77777777" w:rsidR="00853667" w:rsidRDefault="00D1629E">
      <w:pPr>
        <w:pBdr>
          <w:top w:val="nil"/>
          <w:left w:val="nil"/>
          <w:bottom w:val="nil"/>
          <w:right w:val="nil"/>
          <w:between w:val="nil"/>
        </w:pBdr>
        <w:rPr>
          <w:color w:val="000000"/>
        </w:rPr>
      </w:pPr>
      <w:bookmarkStart w:id="230" w:name="bookmark=id.1tuee74" w:colFirst="0" w:colLast="0"/>
      <w:bookmarkEnd w:id="230"/>
      <w:r>
        <w:rPr>
          <w:color w:val="000000"/>
        </w:rPr>
        <w:t xml:space="preserve">57. </w:t>
      </w:r>
      <w:r>
        <w:rPr>
          <w:color w:val="000000"/>
        </w:rPr>
        <w:tab/>
        <w:t xml:space="preserve">S. K. </w:t>
      </w:r>
      <w:proofErr w:type="spellStart"/>
      <w:r>
        <w:rPr>
          <w:color w:val="000000"/>
        </w:rPr>
        <w:t>Kampf</w:t>
      </w:r>
      <w:proofErr w:type="spellEnd"/>
      <w:r>
        <w:rPr>
          <w:color w:val="000000"/>
        </w:rPr>
        <w:t xml:space="preserve">, J. </w:t>
      </w:r>
      <w:proofErr w:type="spellStart"/>
      <w:r>
        <w:rPr>
          <w:color w:val="000000"/>
        </w:rPr>
        <w:t>Faulconer</w:t>
      </w:r>
      <w:proofErr w:type="spellEnd"/>
      <w:r>
        <w:rPr>
          <w:color w:val="000000"/>
        </w:rPr>
        <w:t xml:space="preserve">, J. R. Shaw, M. </w:t>
      </w:r>
      <w:proofErr w:type="spellStart"/>
      <w:r>
        <w:rPr>
          <w:color w:val="000000"/>
        </w:rPr>
        <w:t>Lefsky</w:t>
      </w:r>
      <w:proofErr w:type="spellEnd"/>
      <w:r>
        <w:rPr>
          <w:color w:val="000000"/>
        </w:rPr>
        <w:t xml:space="preserve">, J. W. </w:t>
      </w:r>
      <w:proofErr w:type="spellStart"/>
      <w:r>
        <w:rPr>
          <w:color w:val="000000"/>
        </w:rPr>
        <w:t>Wagenbrenner</w:t>
      </w:r>
      <w:proofErr w:type="spellEnd"/>
      <w:r>
        <w:rPr>
          <w:color w:val="000000"/>
        </w:rPr>
        <w:t xml:space="preserve">, D. J. Cooper, </w:t>
      </w:r>
      <w:hyperlink r:id="rId78">
        <w:r>
          <w:rPr>
            <w:color w:val="000000"/>
          </w:rPr>
          <w:t>Rainfall Thresholds for Flow Generation in Desert Ephemeral Streams</w:t>
        </w:r>
      </w:hyperlink>
      <w:r>
        <w:rPr>
          <w:color w:val="000000"/>
        </w:rPr>
        <w:t xml:space="preserve">. </w:t>
      </w:r>
      <w:r>
        <w:rPr>
          <w:i/>
          <w:color w:val="000000"/>
        </w:rPr>
        <w:t>Water Resources Research</w:t>
      </w:r>
      <w:r>
        <w:rPr>
          <w:color w:val="000000"/>
        </w:rPr>
        <w:t xml:space="preserve">. </w:t>
      </w:r>
      <w:r>
        <w:rPr>
          <w:b/>
          <w:color w:val="000000"/>
        </w:rPr>
        <w:t>54</w:t>
      </w:r>
      <w:r>
        <w:rPr>
          <w:color w:val="000000"/>
        </w:rPr>
        <w:t>, 9935–9950 (2018).</w:t>
      </w:r>
    </w:p>
    <w:p w14:paraId="000001D6" w14:textId="77777777" w:rsidR="00853667" w:rsidRDefault="00D1629E">
      <w:pPr>
        <w:pBdr>
          <w:top w:val="nil"/>
          <w:left w:val="nil"/>
          <w:bottom w:val="nil"/>
          <w:right w:val="nil"/>
          <w:between w:val="nil"/>
        </w:pBdr>
        <w:rPr>
          <w:color w:val="000000"/>
        </w:rPr>
      </w:pPr>
      <w:bookmarkStart w:id="231" w:name="bookmark=id.4du1wux" w:colFirst="0" w:colLast="0"/>
      <w:bookmarkEnd w:id="231"/>
      <w:r>
        <w:rPr>
          <w:color w:val="000000"/>
        </w:rPr>
        <w:t xml:space="preserve">58. </w:t>
      </w:r>
      <w:r>
        <w:rPr>
          <w:color w:val="000000"/>
        </w:rPr>
        <w:tab/>
        <w:t xml:space="preserve">C. W. Slaughter, D. Marks, G. N. </w:t>
      </w:r>
      <w:proofErr w:type="spellStart"/>
      <w:r>
        <w:rPr>
          <w:color w:val="000000"/>
        </w:rPr>
        <w:t>Flerchinger</w:t>
      </w:r>
      <w:proofErr w:type="spellEnd"/>
      <w:r>
        <w:rPr>
          <w:color w:val="000000"/>
        </w:rPr>
        <w:t xml:space="preserve">, S. S. Van </w:t>
      </w:r>
      <w:proofErr w:type="spellStart"/>
      <w:r>
        <w:rPr>
          <w:color w:val="000000"/>
        </w:rPr>
        <w:t>Vactor</w:t>
      </w:r>
      <w:proofErr w:type="spellEnd"/>
      <w:r>
        <w:rPr>
          <w:color w:val="000000"/>
        </w:rPr>
        <w:t xml:space="preserve">, M. Burgess, </w:t>
      </w:r>
      <w:hyperlink r:id="rId79">
        <w:r>
          <w:rPr>
            <w:color w:val="000000"/>
          </w:rPr>
          <w:t>Thirty-five years of research data collection at the Reynolds Creek Experimental Watershed, Idaho, United States</w:t>
        </w:r>
      </w:hyperlink>
      <w:r>
        <w:rPr>
          <w:color w:val="000000"/>
        </w:rPr>
        <w:t xml:space="preserve">. </w:t>
      </w:r>
      <w:r>
        <w:rPr>
          <w:i/>
          <w:color w:val="000000"/>
        </w:rPr>
        <w:t>Water Resources Research</w:t>
      </w:r>
      <w:r>
        <w:rPr>
          <w:color w:val="000000"/>
        </w:rPr>
        <w:t xml:space="preserve">. </w:t>
      </w:r>
      <w:r>
        <w:rPr>
          <w:b/>
          <w:color w:val="000000"/>
        </w:rPr>
        <w:t>37</w:t>
      </w:r>
      <w:r>
        <w:rPr>
          <w:color w:val="000000"/>
        </w:rPr>
        <w:t>, 2819–2823 (2001).</w:t>
      </w:r>
    </w:p>
    <w:p w14:paraId="000001D7" w14:textId="77777777" w:rsidR="00853667" w:rsidRDefault="00D1629E">
      <w:pPr>
        <w:pBdr>
          <w:top w:val="nil"/>
          <w:left w:val="nil"/>
          <w:bottom w:val="nil"/>
          <w:right w:val="nil"/>
          <w:between w:val="nil"/>
        </w:pBdr>
        <w:rPr>
          <w:color w:val="000000"/>
        </w:rPr>
      </w:pPr>
      <w:bookmarkStart w:id="232" w:name="bookmark=id.2szc72q" w:colFirst="0" w:colLast="0"/>
      <w:bookmarkEnd w:id="232"/>
      <w:r>
        <w:rPr>
          <w:color w:val="000000"/>
        </w:rPr>
        <w:t xml:space="preserve">59. </w:t>
      </w:r>
      <w:r>
        <w:rPr>
          <w:color w:val="000000"/>
        </w:rPr>
        <w:tab/>
        <w:t xml:space="preserve">J. J. Stone, M. H. Nichols, D. C. Goodrich, J. </w:t>
      </w:r>
      <w:proofErr w:type="spellStart"/>
      <w:r>
        <w:rPr>
          <w:color w:val="000000"/>
        </w:rPr>
        <w:t>Buono</w:t>
      </w:r>
      <w:proofErr w:type="spellEnd"/>
      <w:r>
        <w:rPr>
          <w:color w:val="000000"/>
        </w:rPr>
        <w:t xml:space="preserve">, Long-term runoff database, Walnut Gulch Experimental Watershed, Arizona, United States: LONG-TERM RUNOFF DATABASE. </w:t>
      </w:r>
      <w:r>
        <w:rPr>
          <w:i/>
          <w:color w:val="000000"/>
        </w:rPr>
        <w:t>Water Resources Research</w:t>
      </w:r>
      <w:r>
        <w:rPr>
          <w:color w:val="000000"/>
        </w:rPr>
        <w:t xml:space="preserve">. </w:t>
      </w:r>
      <w:r>
        <w:rPr>
          <w:b/>
          <w:color w:val="000000"/>
        </w:rPr>
        <w:t>44</w:t>
      </w:r>
      <w:r>
        <w:rPr>
          <w:color w:val="000000"/>
        </w:rPr>
        <w:t xml:space="preserve"> (2008), doi:</w:t>
      </w:r>
      <w:hyperlink r:id="rId80">
        <w:r>
          <w:rPr>
            <w:color w:val="000000"/>
          </w:rPr>
          <w:t>10.1029/2006WR005733</w:t>
        </w:r>
      </w:hyperlink>
      <w:r>
        <w:rPr>
          <w:color w:val="000000"/>
        </w:rPr>
        <w:t>.</w:t>
      </w:r>
    </w:p>
    <w:p w14:paraId="000001D8" w14:textId="77777777" w:rsidR="00853667" w:rsidRDefault="00D1629E">
      <w:pPr>
        <w:pBdr>
          <w:top w:val="nil"/>
          <w:left w:val="nil"/>
          <w:bottom w:val="nil"/>
          <w:right w:val="nil"/>
          <w:between w:val="nil"/>
        </w:pBdr>
        <w:rPr>
          <w:color w:val="000000"/>
        </w:rPr>
      </w:pPr>
      <w:bookmarkStart w:id="233" w:name="bookmark=id.184mhaj" w:colFirst="0" w:colLast="0"/>
      <w:bookmarkEnd w:id="233"/>
      <w:r>
        <w:rPr>
          <w:color w:val="000000"/>
        </w:rPr>
        <w:t xml:space="preserve">60. </w:t>
      </w:r>
      <w:r>
        <w:rPr>
          <w:color w:val="000000"/>
        </w:rPr>
        <w:tab/>
        <w:t xml:space="preserve">G. </w:t>
      </w:r>
      <w:proofErr w:type="spellStart"/>
      <w:r>
        <w:rPr>
          <w:color w:val="000000"/>
        </w:rPr>
        <w:t>Schoener</w:t>
      </w:r>
      <w:proofErr w:type="spellEnd"/>
      <w:r>
        <w:rPr>
          <w:color w:val="000000"/>
        </w:rPr>
        <w:t xml:space="preserve">, </w:t>
      </w:r>
      <w:hyperlink r:id="rId81">
        <w:r>
          <w:rPr>
            <w:color w:val="000000"/>
          </w:rPr>
          <w:t xml:space="preserve">Impact of urbanization and </w:t>
        </w:r>
        <w:proofErr w:type="spellStart"/>
        <w:r>
          <w:rPr>
            <w:color w:val="000000"/>
          </w:rPr>
          <w:t>stormwater</w:t>
        </w:r>
        <w:proofErr w:type="spellEnd"/>
        <w:r>
          <w:rPr>
            <w:color w:val="000000"/>
          </w:rPr>
          <w:t xml:space="preserve"> infrastructure on ephemeral channel transmission loss in a semiarid watershed</w:t>
        </w:r>
      </w:hyperlink>
      <w:r>
        <w:rPr>
          <w:color w:val="000000"/>
        </w:rPr>
        <w:t xml:space="preserve">. </w:t>
      </w:r>
      <w:r>
        <w:rPr>
          <w:i/>
          <w:color w:val="000000"/>
        </w:rPr>
        <w:t>Journal of Hydrology: Regional Studies</w:t>
      </w:r>
      <w:r>
        <w:rPr>
          <w:color w:val="000000"/>
        </w:rPr>
        <w:t xml:space="preserve">. </w:t>
      </w:r>
      <w:r>
        <w:rPr>
          <w:b/>
          <w:color w:val="000000"/>
        </w:rPr>
        <w:t>41</w:t>
      </w:r>
      <w:r>
        <w:rPr>
          <w:color w:val="000000"/>
        </w:rPr>
        <w:t>, 101089 (2022).</w:t>
      </w:r>
    </w:p>
    <w:p w14:paraId="000001D9" w14:textId="77777777" w:rsidR="00853667" w:rsidRDefault="00D1629E">
      <w:pPr>
        <w:pBdr>
          <w:top w:val="nil"/>
          <w:left w:val="nil"/>
          <w:bottom w:val="nil"/>
          <w:right w:val="nil"/>
          <w:between w:val="nil"/>
        </w:pBdr>
        <w:rPr>
          <w:color w:val="000000"/>
        </w:rPr>
      </w:pPr>
      <w:bookmarkStart w:id="234" w:name="bookmark=id.3s49zyc" w:colFirst="0" w:colLast="0"/>
      <w:bookmarkEnd w:id="234"/>
      <w:r>
        <w:rPr>
          <w:color w:val="000000"/>
        </w:rPr>
        <w:t xml:space="preserve">61. </w:t>
      </w:r>
      <w:r>
        <w:rPr>
          <w:color w:val="000000"/>
        </w:rPr>
        <w:tab/>
        <w:t xml:space="preserve">J. C. Stromberg, D. L. </w:t>
      </w:r>
      <w:proofErr w:type="spellStart"/>
      <w:r>
        <w:rPr>
          <w:color w:val="000000"/>
        </w:rPr>
        <w:t>Setaro</w:t>
      </w:r>
      <w:proofErr w:type="spellEnd"/>
      <w:r>
        <w:rPr>
          <w:color w:val="000000"/>
        </w:rPr>
        <w:t xml:space="preserve">, E. L. Gallo, K. A. Lohse, T. </w:t>
      </w:r>
      <w:proofErr w:type="spellStart"/>
      <w:r>
        <w:rPr>
          <w:color w:val="000000"/>
        </w:rPr>
        <w:t>Meixner</w:t>
      </w:r>
      <w:proofErr w:type="spellEnd"/>
      <w:r>
        <w:rPr>
          <w:color w:val="000000"/>
        </w:rPr>
        <w:t xml:space="preserve">, </w:t>
      </w:r>
      <w:hyperlink r:id="rId82">
        <w:r>
          <w:rPr>
            <w:color w:val="000000"/>
          </w:rPr>
          <w:t>Riparian vegetation of ephemeral streams</w:t>
        </w:r>
      </w:hyperlink>
      <w:r>
        <w:rPr>
          <w:color w:val="000000"/>
        </w:rPr>
        <w:t xml:space="preserve">. </w:t>
      </w:r>
      <w:r>
        <w:rPr>
          <w:i/>
          <w:color w:val="000000"/>
        </w:rPr>
        <w:t>Journal of Arid Environments</w:t>
      </w:r>
      <w:r>
        <w:rPr>
          <w:color w:val="000000"/>
        </w:rPr>
        <w:t xml:space="preserve">. </w:t>
      </w:r>
      <w:r>
        <w:rPr>
          <w:b/>
          <w:color w:val="000000"/>
        </w:rPr>
        <w:t>138</w:t>
      </w:r>
      <w:r>
        <w:rPr>
          <w:color w:val="000000"/>
        </w:rPr>
        <w:t>, 27–37 (2017).</w:t>
      </w:r>
    </w:p>
    <w:p w14:paraId="000001DA" w14:textId="77777777" w:rsidR="00853667" w:rsidRDefault="00D1629E">
      <w:pPr>
        <w:pBdr>
          <w:top w:val="nil"/>
          <w:left w:val="nil"/>
          <w:bottom w:val="nil"/>
          <w:right w:val="nil"/>
          <w:between w:val="nil"/>
        </w:pBdr>
        <w:rPr>
          <w:color w:val="000000"/>
        </w:rPr>
      </w:pPr>
      <w:bookmarkStart w:id="235" w:name="bookmark=id.279ka65" w:colFirst="0" w:colLast="0"/>
      <w:bookmarkEnd w:id="235"/>
      <w:r>
        <w:rPr>
          <w:color w:val="000000"/>
        </w:rPr>
        <w:t xml:space="preserve">62. </w:t>
      </w:r>
      <w:r>
        <w:rPr>
          <w:color w:val="000000"/>
        </w:rPr>
        <w:tab/>
        <w:t xml:space="preserve">S. E. Peirce, J. B. Lindsay, </w:t>
      </w:r>
      <w:hyperlink r:id="rId83">
        <w:r>
          <w:rPr>
            <w:color w:val="000000"/>
          </w:rPr>
          <w:t>Characterizing ephemeral streams in a southern Ontario watershed using electrical resistance sensors</w:t>
        </w:r>
      </w:hyperlink>
      <w:r>
        <w:rPr>
          <w:color w:val="000000"/>
        </w:rPr>
        <w:t xml:space="preserve">. </w:t>
      </w:r>
      <w:r>
        <w:rPr>
          <w:i/>
          <w:color w:val="000000"/>
        </w:rPr>
        <w:t>Hydrological Processes</w:t>
      </w:r>
      <w:r>
        <w:rPr>
          <w:color w:val="000000"/>
        </w:rPr>
        <w:t xml:space="preserve">. </w:t>
      </w:r>
      <w:r>
        <w:rPr>
          <w:b/>
          <w:color w:val="000000"/>
        </w:rPr>
        <w:t>29</w:t>
      </w:r>
      <w:r>
        <w:rPr>
          <w:color w:val="000000"/>
        </w:rPr>
        <w:t>, 103–111 (2015).</w:t>
      </w:r>
    </w:p>
    <w:p w14:paraId="000001DB" w14:textId="77777777" w:rsidR="00853667" w:rsidRDefault="00D1629E">
      <w:pPr>
        <w:pBdr>
          <w:top w:val="nil"/>
          <w:left w:val="nil"/>
          <w:bottom w:val="nil"/>
          <w:right w:val="nil"/>
          <w:between w:val="nil"/>
        </w:pBdr>
        <w:rPr>
          <w:color w:val="000000"/>
        </w:rPr>
      </w:pPr>
      <w:bookmarkStart w:id="236" w:name="bookmark=id.meukdy" w:colFirst="0" w:colLast="0"/>
      <w:bookmarkEnd w:id="236"/>
      <w:r>
        <w:rPr>
          <w:color w:val="000000"/>
        </w:rPr>
        <w:t xml:space="preserve">63. </w:t>
      </w:r>
      <w:r>
        <w:rPr>
          <w:color w:val="000000"/>
        </w:rPr>
        <w:tab/>
        <w:t xml:space="preserve">K. M. Fritz, S. Fulton, B. R. Johnson, C. D. Barton, J. D. Jack, D. A. Word, R. A. Burke, </w:t>
      </w:r>
      <w:hyperlink r:id="rId84">
        <w:r>
          <w:rPr>
            <w:color w:val="000000"/>
          </w:rPr>
          <w:t>Structural and functional characteristics of natural and constructed channels draining a reclaimed mountaintop removal and valley fill coal mine</w:t>
        </w:r>
      </w:hyperlink>
      <w:r>
        <w:rPr>
          <w:color w:val="000000"/>
        </w:rPr>
        <w:t xml:space="preserve">. </w:t>
      </w:r>
      <w:r>
        <w:rPr>
          <w:i/>
          <w:color w:val="000000"/>
        </w:rPr>
        <w:t xml:space="preserve">Journal of the North American </w:t>
      </w:r>
      <w:proofErr w:type="spellStart"/>
      <w:r>
        <w:rPr>
          <w:i/>
          <w:color w:val="000000"/>
        </w:rPr>
        <w:t>Benthological</w:t>
      </w:r>
      <w:proofErr w:type="spellEnd"/>
      <w:r>
        <w:rPr>
          <w:i/>
          <w:color w:val="000000"/>
        </w:rPr>
        <w:t xml:space="preserve"> Society</w:t>
      </w:r>
      <w:r>
        <w:rPr>
          <w:color w:val="000000"/>
        </w:rPr>
        <w:t xml:space="preserve">. </w:t>
      </w:r>
      <w:r>
        <w:rPr>
          <w:b/>
          <w:color w:val="000000"/>
        </w:rPr>
        <w:t>29</w:t>
      </w:r>
      <w:r>
        <w:rPr>
          <w:color w:val="000000"/>
        </w:rPr>
        <w:t>, 673–689 (2010).</w:t>
      </w:r>
    </w:p>
    <w:p w14:paraId="000001DC" w14:textId="77777777" w:rsidR="00853667" w:rsidRDefault="00D1629E">
      <w:pPr>
        <w:pBdr>
          <w:top w:val="nil"/>
          <w:left w:val="nil"/>
          <w:bottom w:val="nil"/>
          <w:right w:val="nil"/>
          <w:between w:val="nil"/>
        </w:pBdr>
        <w:rPr>
          <w:color w:val="000000"/>
        </w:rPr>
      </w:pPr>
      <w:bookmarkStart w:id="237" w:name="bookmark=id.36ei31r" w:colFirst="0" w:colLast="0"/>
      <w:bookmarkEnd w:id="237"/>
      <w:r>
        <w:rPr>
          <w:color w:val="000000"/>
        </w:rPr>
        <w:t xml:space="preserve">64. </w:t>
      </w:r>
      <w:r>
        <w:rPr>
          <w:color w:val="000000"/>
        </w:rPr>
        <w:tab/>
        <w:t xml:space="preserve">T. C. Winter, </w:t>
      </w:r>
      <w:r>
        <w:rPr>
          <w:i/>
          <w:color w:val="000000"/>
        </w:rPr>
        <w:t>Ground Water and Surface Water: A Single Resource</w:t>
      </w:r>
      <w:r>
        <w:rPr>
          <w:color w:val="000000"/>
        </w:rPr>
        <w:t xml:space="preserve"> (DIANE Publishing, 1999).</w:t>
      </w:r>
    </w:p>
    <w:p w14:paraId="000001DD" w14:textId="77777777" w:rsidR="00853667" w:rsidRDefault="00D1629E">
      <w:pPr>
        <w:pBdr>
          <w:top w:val="nil"/>
          <w:left w:val="nil"/>
          <w:bottom w:val="nil"/>
          <w:right w:val="nil"/>
          <w:between w:val="nil"/>
        </w:pBdr>
        <w:rPr>
          <w:color w:val="000000"/>
        </w:rPr>
      </w:pPr>
      <w:bookmarkStart w:id="238" w:name="bookmark=id.1ljsd9k" w:colFirst="0" w:colLast="0"/>
      <w:bookmarkEnd w:id="238"/>
      <w:r>
        <w:rPr>
          <w:color w:val="000000"/>
        </w:rPr>
        <w:t xml:space="preserve">65. </w:t>
      </w:r>
      <w:r>
        <w:rPr>
          <w:color w:val="000000"/>
        </w:rPr>
        <w:tab/>
        <w:t xml:space="preserve">M. A. Zimmer, B. L. </w:t>
      </w:r>
      <w:proofErr w:type="spellStart"/>
      <w:r>
        <w:rPr>
          <w:color w:val="000000"/>
        </w:rPr>
        <w:t>McGlynn</w:t>
      </w:r>
      <w:proofErr w:type="spellEnd"/>
      <w:r>
        <w:rPr>
          <w:color w:val="000000"/>
        </w:rPr>
        <w:t xml:space="preserve">, </w:t>
      </w:r>
      <w:hyperlink r:id="rId85">
        <w:r>
          <w:rPr>
            <w:color w:val="000000"/>
          </w:rPr>
          <w:t>Lateral, Vertical, and Longitudinal Source Area Connectivity Drive Runoff and Carbon Export Across Watershed Scales</w:t>
        </w:r>
      </w:hyperlink>
      <w:r>
        <w:rPr>
          <w:color w:val="000000"/>
        </w:rPr>
        <w:t xml:space="preserve">. </w:t>
      </w:r>
      <w:r>
        <w:rPr>
          <w:i/>
          <w:color w:val="000000"/>
        </w:rPr>
        <w:t>Water Resources Research</w:t>
      </w:r>
      <w:r>
        <w:rPr>
          <w:color w:val="000000"/>
        </w:rPr>
        <w:t xml:space="preserve">. </w:t>
      </w:r>
      <w:r>
        <w:rPr>
          <w:b/>
          <w:color w:val="000000"/>
        </w:rPr>
        <w:t>54</w:t>
      </w:r>
      <w:r>
        <w:rPr>
          <w:color w:val="000000"/>
        </w:rPr>
        <w:t>, 1576–1598 (2018).</w:t>
      </w:r>
    </w:p>
    <w:p w14:paraId="000001DE" w14:textId="77777777" w:rsidR="00853667" w:rsidRDefault="00D1629E">
      <w:pPr>
        <w:pBdr>
          <w:top w:val="nil"/>
          <w:left w:val="nil"/>
          <w:bottom w:val="nil"/>
          <w:right w:val="nil"/>
          <w:between w:val="nil"/>
        </w:pBdr>
        <w:rPr>
          <w:color w:val="000000"/>
        </w:rPr>
      </w:pPr>
      <w:bookmarkStart w:id="239" w:name="bookmark=id.45jfvxd" w:colFirst="0" w:colLast="0"/>
      <w:bookmarkEnd w:id="239"/>
      <w:r>
        <w:rPr>
          <w:color w:val="000000"/>
        </w:rPr>
        <w:t xml:space="preserve">66. </w:t>
      </w:r>
      <w:r>
        <w:rPr>
          <w:color w:val="000000"/>
        </w:rPr>
        <w:tab/>
        <w:t xml:space="preserve">E. </w:t>
      </w:r>
      <w:proofErr w:type="spellStart"/>
      <w:r>
        <w:rPr>
          <w:color w:val="000000"/>
        </w:rPr>
        <w:t>Moges</w:t>
      </w:r>
      <w:proofErr w:type="spellEnd"/>
      <w:r>
        <w:rPr>
          <w:color w:val="000000"/>
        </w:rPr>
        <w:t xml:space="preserve">, B. L. </w:t>
      </w:r>
      <w:proofErr w:type="spellStart"/>
      <w:r>
        <w:rPr>
          <w:color w:val="000000"/>
        </w:rPr>
        <w:t>Ruddell</w:t>
      </w:r>
      <w:proofErr w:type="spellEnd"/>
      <w:r>
        <w:rPr>
          <w:color w:val="000000"/>
        </w:rPr>
        <w:t xml:space="preserve">, L. Zhang, J. M. Driscoll, L. G. Larsen, </w:t>
      </w:r>
      <w:hyperlink r:id="rId86">
        <w:r>
          <w:rPr>
            <w:color w:val="000000"/>
          </w:rPr>
          <w:t>Strength and Memory of Precipitation’s Control Over Streamflow Across the Conterminous United States</w:t>
        </w:r>
      </w:hyperlink>
      <w:r>
        <w:rPr>
          <w:color w:val="000000"/>
        </w:rPr>
        <w:t xml:space="preserve">. </w:t>
      </w:r>
      <w:r>
        <w:rPr>
          <w:i/>
          <w:color w:val="000000"/>
        </w:rPr>
        <w:t>Water Resources Research</w:t>
      </w:r>
      <w:r>
        <w:rPr>
          <w:color w:val="000000"/>
        </w:rPr>
        <w:t xml:space="preserve">. </w:t>
      </w:r>
      <w:r>
        <w:rPr>
          <w:b/>
          <w:color w:val="000000"/>
        </w:rPr>
        <w:t>58</w:t>
      </w:r>
      <w:r>
        <w:rPr>
          <w:color w:val="000000"/>
        </w:rPr>
        <w:t>, e2021WR030186 (2022).</w:t>
      </w:r>
    </w:p>
    <w:p w14:paraId="000001DF" w14:textId="77777777" w:rsidR="00853667" w:rsidRDefault="00D1629E">
      <w:pPr>
        <w:pBdr>
          <w:top w:val="nil"/>
          <w:left w:val="nil"/>
          <w:bottom w:val="nil"/>
          <w:right w:val="nil"/>
          <w:between w:val="nil"/>
        </w:pBdr>
        <w:rPr>
          <w:color w:val="000000"/>
        </w:rPr>
      </w:pPr>
      <w:bookmarkStart w:id="240" w:name="bookmark=id.2koq656" w:colFirst="0" w:colLast="0"/>
      <w:bookmarkEnd w:id="240"/>
      <w:r>
        <w:rPr>
          <w:color w:val="000000"/>
        </w:rPr>
        <w:lastRenderedPageBreak/>
        <w:t xml:space="preserve">67. </w:t>
      </w:r>
      <w:r>
        <w:rPr>
          <w:color w:val="000000"/>
        </w:rPr>
        <w:tab/>
        <w:t xml:space="preserve">M. Chen, W. Shi, P. </w:t>
      </w:r>
      <w:proofErr w:type="spellStart"/>
      <w:r>
        <w:rPr>
          <w:color w:val="000000"/>
        </w:rPr>
        <w:t>Xie</w:t>
      </w:r>
      <w:proofErr w:type="spellEnd"/>
      <w:r>
        <w:rPr>
          <w:color w:val="000000"/>
        </w:rPr>
        <w:t xml:space="preserve">, V. B. S. Silva, V. E. Kousky, R. Wayne Higgins, J. E. </w:t>
      </w:r>
      <w:proofErr w:type="spellStart"/>
      <w:r>
        <w:rPr>
          <w:color w:val="000000"/>
        </w:rPr>
        <w:t>Janowiak</w:t>
      </w:r>
      <w:proofErr w:type="spellEnd"/>
      <w:r>
        <w:rPr>
          <w:color w:val="000000"/>
        </w:rPr>
        <w:t xml:space="preserve">, Assessing objective techniques for gauge-based analyses of global daily precipitation. </w:t>
      </w:r>
      <w:r>
        <w:rPr>
          <w:i/>
          <w:color w:val="000000"/>
        </w:rPr>
        <w:t>Journal of Geophysical Research: Atmospheres</w:t>
      </w:r>
      <w:r>
        <w:rPr>
          <w:color w:val="000000"/>
        </w:rPr>
        <w:t xml:space="preserve">. </w:t>
      </w:r>
      <w:r>
        <w:rPr>
          <w:b/>
          <w:color w:val="000000"/>
        </w:rPr>
        <w:t>113</w:t>
      </w:r>
      <w:r>
        <w:rPr>
          <w:color w:val="000000"/>
        </w:rPr>
        <w:t xml:space="preserve"> (2008), doi:</w:t>
      </w:r>
      <w:hyperlink r:id="rId87">
        <w:r>
          <w:rPr>
            <w:color w:val="000000"/>
          </w:rPr>
          <w:t>10.1029/2007JD009132</w:t>
        </w:r>
      </w:hyperlink>
      <w:r>
        <w:rPr>
          <w:color w:val="000000"/>
        </w:rPr>
        <w:t>.</w:t>
      </w:r>
    </w:p>
    <w:sectPr w:rsidR="00853667">
      <w:headerReference w:type="default" r:id="rId88"/>
      <w:footerReference w:type="default" r:id="rId8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tthew Kotchen" w:date="2023-02-02T14:44:00Z" w:initials="KM">
    <w:p w14:paraId="7FEA755C" w14:textId="7F92F80D" w:rsidR="006204CB" w:rsidRDefault="006204CB">
      <w:pPr>
        <w:pStyle w:val="CommentText"/>
      </w:pPr>
      <w:r>
        <w:rPr>
          <w:rStyle w:val="CommentReference"/>
        </w:rPr>
        <w:annotationRef/>
      </w:r>
      <w:r>
        <w:rPr>
          <w:noProof/>
        </w:rPr>
        <w:t>Might it be more clear to say something like the largest nexus, rather than facilitated? Meaning to full clear to me, but perhaps this is a technical term.</w:t>
      </w:r>
    </w:p>
  </w:comment>
  <w:comment w:id="3" w:author="Matthew Kotchen" w:date="2023-02-02T14:46:00Z" w:initials="KM">
    <w:p w14:paraId="544EBC43" w14:textId="7E88453A" w:rsidR="006204CB" w:rsidRDefault="006204CB">
      <w:pPr>
        <w:pStyle w:val="CommentText"/>
      </w:pPr>
      <w:r>
        <w:rPr>
          <w:rStyle w:val="CommentReference"/>
        </w:rPr>
        <w:annotationRef/>
      </w:r>
      <w:r>
        <w:t>We are not saying much about policy in here but perhaps that is what we’re after for a mainly science paper.</w:t>
      </w:r>
    </w:p>
  </w:comment>
  <w:comment w:id="8" w:author="Matthew Kotchen" w:date="2023-02-02T14:50:00Z" w:initials="KM">
    <w:p w14:paraId="436F6191" w14:textId="1AF906E9" w:rsidR="006204CB" w:rsidRDefault="006204CB">
      <w:pPr>
        <w:pStyle w:val="CommentText"/>
      </w:pPr>
      <w:r>
        <w:rPr>
          <w:rStyle w:val="CommentReference"/>
        </w:rPr>
        <w:annotationRef/>
      </w:r>
      <w:r>
        <w:t>Maybe insert a brief para on the policy relevance of the question.</w:t>
      </w:r>
    </w:p>
  </w:comment>
  <w:comment w:id="14" w:author="Matthew Kotchen" w:date="2023-02-02T14:54:00Z" w:initials="KM">
    <w:p w14:paraId="4F92CB73" w14:textId="5FCB6BE8" w:rsidR="006204CB" w:rsidRDefault="006204CB">
      <w:pPr>
        <w:pStyle w:val="CommentText"/>
      </w:pPr>
      <w:r>
        <w:rPr>
          <w:rStyle w:val="CommentReference"/>
        </w:rPr>
        <w:annotationRef/>
      </w:r>
      <w:r>
        <w:t xml:space="preserve">Should we have something like this? Probably only necessarily if we include more on methods. If we jump right to results, as it seem we currently do, then perhaps not necessary. BUT perhaps we should include a brief section generally describing (and “selling”) our parsimonious approach. </w:t>
      </w:r>
    </w:p>
  </w:comment>
  <w:comment w:id="24" w:author="Matthew Kotchen" w:date="2023-02-02T14:58:00Z" w:initials="KM">
    <w:p w14:paraId="7A12127B" w14:textId="3E2659C7" w:rsidR="006204CB" w:rsidRDefault="006204CB">
      <w:pPr>
        <w:pStyle w:val="CommentText"/>
      </w:pPr>
      <w:r>
        <w:rPr>
          <w:rStyle w:val="CommentReference"/>
        </w:rPr>
        <w:annotationRef/>
      </w:r>
      <w:r>
        <w:t>Support how? By having a reasonable magnitude in comparison?</w:t>
      </w:r>
    </w:p>
  </w:comment>
  <w:comment w:id="27" w:author="Matthew Kotchen" w:date="2023-02-02T15:02:00Z" w:initials="KM">
    <w:p w14:paraId="35CAD3A8" w14:textId="57E8AD8A" w:rsidR="006204CB" w:rsidRDefault="006204CB">
      <w:pPr>
        <w:pStyle w:val="CommentText"/>
      </w:pPr>
      <w:r>
        <w:rPr>
          <w:rStyle w:val="CommentReference"/>
        </w:rPr>
        <w:annotationRef/>
      </w:r>
      <w:r>
        <w:t>So how are we treating them?</w:t>
      </w:r>
    </w:p>
  </w:comment>
  <w:comment w:id="38" w:author="Matthew Kotchen" w:date="2023-02-02T15:07:00Z" w:initials="KM">
    <w:p w14:paraId="560D29AA" w14:textId="0FDDCBAC" w:rsidR="006204CB" w:rsidRDefault="006204CB">
      <w:pPr>
        <w:pStyle w:val="CommentText"/>
      </w:pPr>
      <w:r>
        <w:rPr>
          <w:rStyle w:val="CommentReference"/>
        </w:rPr>
        <w:annotationRef/>
      </w:r>
      <w:r>
        <w:t>Might be interesting to put a grey shaded frequency distributions along the bottom of the figures with a second vert. axis. Actually could just do for the bottom figure since it is bigger, and they would all be the same. But if the distribution is not interesting or different it may not be worth the bother.</w:t>
      </w:r>
    </w:p>
  </w:comment>
  <w:comment w:id="39" w:author="Matthew Kotchen" w:date="2023-02-02T15:10:00Z" w:initials="KM">
    <w:p w14:paraId="4801B54F" w14:textId="3A2DBB26" w:rsidR="006204CB" w:rsidRDefault="006204CB">
      <w:pPr>
        <w:pStyle w:val="CommentText"/>
      </w:pPr>
      <w:r>
        <w:rPr>
          <w:rStyle w:val="CommentReference"/>
        </w:rPr>
        <w:annotationRef/>
      </w:r>
      <w:r>
        <w:t>What does the as well as refer to here? The exclude, that they have different regulations, or both?</w:t>
      </w:r>
    </w:p>
  </w:comment>
  <w:comment w:id="42" w:author="Matthew Kotchen" w:date="2023-02-02T15:16:00Z" w:initials="KM">
    <w:p w14:paraId="2E8FEF37" w14:textId="23EC469A" w:rsidR="006204CB" w:rsidRDefault="006204CB">
      <w:pPr>
        <w:pStyle w:val="CommentText"/>
      </w:pPr>
      <w:r>
        <w:rPr>
          <w:rStyle w:val="CommentReference"/>
        </w:rPr>
        <w:annotationRef/>
      </w:r>
      <w:r>
        <w:t xml:space="preserve">Do we mean in the western and eastern basin or basins? It seems to me there is an order of operations that matters when getting the mean. And overall average for the east or west, or an average across basis in the east and west? Although the magnitudes may not differ much, they are answers to different questions, and I am not sure which one we want. </w:t>
      </w:r>
    </w:p>
  </w:comment>
  <w:comment w:id="48" w:author="Matthew Kotchen" w:date="2023-02-02T15:35:00Z" w:initials="KM">
    <w:p w14:paraId="7FDEDDF9" w14:textId="0EABB27F" w:rsidR="006204CB" w:rsidRDefault="006204CB">
      <w:pPr>
        <w:pStyle w:val="CommentText"/>
      </w:pPr>
      <w:r>
        <w:rPr>
          <w:rStyle w:val="CommentReference"/>
        </w:rPr>
        <w:annotationRef/>
      </w:r>
      <w:r>
        <w:t>Meaning here is not entirely clear to me.</w:t>
      </w:r>
    </w:p>
  </w:comment>
  <w:comment w:id="52" w:author="Matthew Kotchen" w:date="2023-02-02T15:37:00Z" w:initials="KM">
    <w:p w14:paraId="535E97B9" w14:textId="7255F805" w:rsidR="006204CB" w:rsidRDefault="006204CB">
      <w:pPr>
        <w:pStyle w:val="CommentText"/>
      </w:pPr>
      <w:r>
        <w:rPr>
          <w:rStyle w:val="CommentReference"/>
        </w:rPr>
        <w:annotationRef/>
      </w:r>
      <w:r>
        <w:t xml:space="preserve">It may just be me (an economist!), but I do not follow the point here. </w:t>
      </w:r>
    </w:p>
  </w:comment>
  <w:comment w:id="54" w:author="Matthew Kotchen" w:date="2023-02-02T15:40:00Z" w:initials="KM">
    <w:p w14:paraId="24058216" w14:textId="531A0F31" w:rsidR="006204CB" w:rsidRDefault="006204CB">
      <w:pPr>
        <w:pStyle w:val="CommentText"/>
      </w:pPr>
      <w:r>
        <w:rPr>
          <w:rStyle w:val="CommentReference"/>
        </w:rPr>
        <w:annotationRef/>
      </w:r>
      <w:r>
        <w:t>Is the reason because of what we say in the next couple sentences? Could be more clear.</w:t>
      </w:r>
    </w:p>
  </w:comment>
  <w:comment w:id="59" w:author="Craig Brinkerhoff" w:date="2023-01-31T17:26:00Z" w:initials="">
    <w:p w14:paraId="000001E3" w14:textId="77777777" w:rsidR="006204CB" w:rsidRDefault="006204CB">
      <w:pPr>
        <w:widowControl w:val="0"/>
        <w:pBdr>
          <w:top w:val="nil"/>
          <w:left w:val="nil"/>
          <w:bottom w:val="nil"/>
          <w:right w:val="nil"/>
          <w:between w:val="nil"/>
        </w:pBdr>
        <w:spacing w:before="0" w:after="0"/>
        <w:jc w:val="left"/>
        <w:rPr>
          <w:rFonts w:ascii="Arial" w:eastAsia="Arial" w:hAnsi="Arial" w:cs="Arial"/>
          <w:color w:val="000000"/>
          <w:sz w:val="22"/>
          <w:szCs w:val="22"/>
        </w:rPr>
      </w:pPr>
      <w:r>
        <w:rPr>
          <w:rFonts w:ascii="Arial" w:eastAsia="Arial" w:hAnsi="Arial" w:cs="Arial"/>
          <w:color w:val="000000"/>
          <w:sz w:val="22"/>
          <w:szCs w:val="22"/>
        </w:rPr>
        <w:t>@matthew.kotchen@yale.edu @douglas.kysar@yale.edu</w:t>
      </w:r>
    </w:p>
  </w:comment>
  <w:comment w:id="58" w:author="Matthew Kotchen" w:date="2023-02-02T15:41:00Z" w:initials="KM">
    <w:p w14:paraId="20765EEA" w14:textId="7D11D4CA" w:rsidR="006204CB" w:rsidRDefault="006204CB">
      <w:pPr>
        <w:pStyle w:val="CommentText"/>
      </w:pPr>
      <w:r>
        <w:rPr>
          <w:rStyle w:val="CommentReference"/>
        </w:rPr>
        <w:annotationRef/>
      </w:r>
      <w:r>
        <w:t>Doug and I can work on this, and then put hints of it more up front in the paper.</w:t>
      </w:r>
    </w:p>
  </w:comment>
  <w:comment w:id="70" w:author="Craig Brinkerhoff" w:date="2023-01-31T16:56:00Z" w:initials="">
    <w:p w14:paraId="000001E4" w14:textId="77777777" w:rsidR="006204CB" w:rsidRDefault="006204CB">
      <w:pPr>
        <w:widowControl w:val="0"/>
        <w:pBdr>
          <w:top w:val="nil"/>
          <w:left w:val="nil"/>
          <w:bottom w:val="nil"/>
          <w:right w:val="nil"/>
          <w:between w:val="nil"/>
        </w:pBdr>
        <w:spacing w:before="0" w:after="0"/>
        <w:jc w:val="left"/>
        <w:rPr>
          <w:rFonts w:ascii="Arial" w:eastAsia="Arial" w:hAnsi="Arial" w:cs="Arial"/>
          <w:color w:val="000000"/>
          <w:sz w:val="22"/>
          <w:szCs w:val="22"/>
        </w:rPr>
      </w:pPr>
      <w:r>
        <w:rPr>
          <w:rFonts w:ascii="Arial" w:eastAsia="Arial" w:hAnsi="Arial" w:cs="Arial"/>
          <w:color w:val="000000"/>
          <w:sz w:val="22"/>
          <w:szCs w:val="22"/>
        </w:rPr>
        <w:t>FYI: I need to do another read through of the SI to catch some typos and unclear language</w:t>
      </w:r>
    </w:p>
  </w:comment>
  <w:comment w:id="75" w:author="Matthew Kotchen" w:date="2023-02-03T12:39:00Z" w:initials="KM">
    <w:p w14:paraId="19FC3C7F" w14:textId="7B87BF64" w:rsidR="00D87823" w:rsidRDefault="00D87823">
      <w:pPr>
        <w:pStyle w:val="CommentText"/>
      </w:pPr>
      <w:r>
        <w:rPr>
          <w:rStyle w:val="CommentReference"/>
        </w:rPr>
        <w:annotationRef/>
      </w:r>
      <w:r>
        <w:t>What does this mean? Might this mean the data is not ready for use in a way that is problematic?</w:t>
      </w:r>
    </w:p>
  </w:comment>
  <w:comment w:id="78" w:author="Matthew Kotchen" w:date="2023-02-03T12:41:00Z" w:initials="KM">
    <w:p w14:paraId="5311138C" w14:textId="056E959B" w:rsidR="00D87823" w:rsidRDefault="00D87823">
      <w:pPr>
        <w:pStyle w:val="CommentText"/>
      </w:pPr>
      <w:r>
        <w:rPr>
          <w:rStyle w:val="CommentReference"/>
        </w:rPr>
        <w:annotationRef/>
      </w:r>
      <w:r>
        <w:t>should we be consistent with numbers or words?</w:t>
      </w:r>
    </w:p>
  </w:comment>
  <w:comment w:id="80" w:author="Matthew Kotchen" w:date="2023-02-03T12:45:00Z" w:initials="KM">
    <w:p w14:paraId="5E74C4BE" w14:textId="44F27D4A" w:rsidR="00D87823" w:rsidRDefault="00D87823">
      <w:pPr>
        <w:pStyle w:val="CommentText"/>
      </w:pPr>
      <w:r>
        <w:rPr>
          <w:rStyle w:val="CommentReference"/>
        </w:rPr>
        <w:annotationRef/>
      </w:r>
      <w:r>
        <w:t>What is this reference?</w:t>
      </w:r>
    </w:p>
  </w:comment>
  <w:comment w:id="92" w:author="Matthew Kotchen" w:date="2023-02-03T14:37:00Z" w:initials="KM">
    <w:p w14:paraId="47F48565" w14:textId="7506AF05" w:rsidR="00DC73CE" w:rsidRDefault="00DC73CE">
      <w:pPr>
        <w:pStyle w:val="CommentText"/>
      </w:pPr>
      <w:r>
        <w:rPr>
          <w:rStyle w:val="CommentReference"/>
        </w:rPr>
        <w:annotationRef/>
      </w:r>
      <w:r>
        <w:t>Have we defined this?</w:t>
      </w:r>
    </w:p>
  </w:comment>
  <w:comment w:id="98" w:author="Matthew Kotchen" w:date="2023-02-03T14:43:00Z" w:initials="KM">
    <w:p w14:paraId="44EB1213" w14:textId="38D463A7" w:rsidR="00DC73CE" w:rsidRDefault="00DC73CE">
      <w:pPr>
        <w:pStyle w:val="CommentText"/>
      </w:pPr>
      <w:r>
        <w:rPr>
          <w:rStyle w:val="CommentReference"/>
        </w:rPr>
        <w:annotationRef/>
      </w:r>
      <w:r>
        <w:t xml:space="preserve">It seems like this whole analysis has results that might be worthy of putting in the main paper. </w:t>
      </w:r>
    </w:p>
  </w:comment>
  <w:comment w:id="100" w:author="Matthew Kotchen" w:date="2023-02-03T14:46:00Z" w:initials="KM">
    <w:p w14:paraId="0D9A752A" w14:textId="78FC0621" w:rsidR="00A7527C" w:rsidRDefault="00A7527C">
      <w:pPr>
        <w:pStyle w:val="CommentText"/>
      </w:pPr>
      <w:r>
        <w:rPr>
          <w:rStyle w:val="CommentReference"/>
        </w:rPr>
        <w:annotationRef/>
      </w:r>
      <w:r>
        <w:t>What is S11?</w:t>
      </w:r>
    </w:p>
  </w:comment>
  <w:comment w:id="102" w:author="Matthew Kotchen" w:date="2023-02-03T14:47:00Z" w:initials="KM">
    <w:p w14:paraId="072A5D3D" w14:textId="6BA7688E" w:rsidR="00A7527C" w:rsidRDefault="00A7527C">
      <w:pPr>
        <w:pStyle w:val="CommentText"/>
      </w:pPr>
      <w:r>
        <w:rPr>
          <w:rStyle w:val="CommentReference"/>
        </w:rPr>
        <w:annotationRef/>
      </w:r>
      <w:r>
        <w:t xml:space="preserve">I am not sure about best way to write for the scientific audience, but this seems more like the theory that I would typically expect to see before all the preceding details about data that enable estimation. But I am happy to defer.  </w:t>
      </w:r>
    </w:p>
  </w:comment>
  <w:comment w:id="107" w:author="Matthew Kotchen" w:date="2023-02-03T15:10:00Z" w:initials="KM">
    <w:p w14:paraId="11CF7859" w14:textId="52904E02" w:rsidR="00943632" w:rsidRDefault="00943632">
      <w:pPr>
        <w:pStyle w:val="CommentText"/>
      </w:pPr>
      <w:r>
        <w:rPr>
          <w:rStyle w:val="CommentReference"/>
        </w:rPr>
        <w:annotationRef/>
      </w:r>
      <w:r>
        <w:t>Not sure how to correct but something is awkward here.</w:t>
      </w:r>
    </w:p>
  </w:comment>
  <w:comment w:id="111" w:author="Matthew Kotchen" w:date="2023-02-03T15:15:00Z" w:initials="KM">
    <w:p w14:paraId="2BB737BF" w14:textId="3E4F35EC" w:rsidR="00943632" w:rsidRDefault="00943632">
      <w:pPr>
        <w:pStyle w:val="CommentText"/>
      </w:pPr>
      <w:r>
        <w:rPr>
          <w:rStyle w:val="CommentReference"/>
        </w:rPr>
        <w:annotationRef/>
      </w:r>
      <w:r>
        <w:t>Should we say water quality here or just something like classification in the US.</w:t>
      </w:r>
    </w:p>
  </w:comment>
  <w:comment w:id="120" w:author="Matthew Kotchen" w:date="2023-02-03T15:20:00Z" w:initials="KM">
    <w:p w14:paraId="327CC230" w14:textId="77E6709A" w:rsidR="006018CB" w:rsidRDefault="006018CB">
      <w:pPr>
        <w:pStyle w:val="CommentText"/>
      </w:pPr>
      <w:r>
        <w:rPr>
          <w:rStyle w:val="CommentReference"/>
        </w:rPr>
        <w:annotationRef/>
      </w:r>
      <w:r>
        <w:t>Are we missing something about Fig. S5? I see. It is a case study. Maybe conventional in science, but I am less familiar with having figures in a different order than they are referred to in the text.</w:t>
      </w:r>
    </w:p>
  </w:comment>
  <w:comment w:id="121" w:author="Matthew Kotchen" w:date="2023-02-03T15:20:00Z" w:initials="KM">
    <w:p w14:paraId="7D1CEE15" w14:textId="7237D513" w:rsidR="006018CB" w:rsidRDefault="006018CB">
      <w:pPr>
        <w:pStyle w:val="CommentText"/>
      </w:pPr>
      <w:r>
        <w:rPr>
          <w:rStyle w:val="CommentReference"/>
        </w:rPr>
        <w:annotationRef/>
      </w:r>
      <w:r>
        <w:t>What is the purpose of this heading level?</w:t>
      </w:r>
    </w:p>
  </w:comment>
  <w:comment w:id="126" w:author="Matthew Kotchen" w:date="2023-02-03T15:39:00Z" w:initials="KM">
    <w:p w14:paraId="3450F1A8" w14:textId="5E8A39A4" w:rsidR="00A7261A" w:rsidRDefault="00A7261A">
      <w:pPr>
        <w:pStyle w:val="CommentText"/>
      </w:pPr>
      <w:r>
        <w:rPr>
          <w:rStyle w:val="CommentReference"/>
        </w:rPr>
        <w:annotationRef/>
      </w:r>
      <w:r>
        <w:t>Is there a reason for referencing Fig S8 before Fig S7?</w:t>
      </w:r>
    </w:p>
  </w:comment>
  <w:comment w:id="133" w:author="Matthew Kotchen" w:date="2023-02-03T16:00:00Z" w:initials="KM">
    <w:p w14:paraId="5EE60CA4" w14:textId="46ECD47A" w:rsidR="004103EC" w:rsidRDefault="004103EC">
      <w:pPr>
        <w:pStyle w:val="CommentText"/>
      </w:pPr>
      <w:r>
        <w:rPr>
          <w:rStyle w:val="CommentReference"/>
        </w:rPr>
        <w:annotationRef/>
      </w:r>
      <w:r>
        <w:t xml:space="preserve">Can we say a bit more about we mean here? Is it because the comparisons are so off, but we are doing the best that we can </w:t>
      </w:r>
      <w:proofErr w:type="spellStart"/>
      <w:r>
        <w:t>given</w:t>
      </w:r>
      <w:proofErr w:type="spellEnd"/>
      <w:r>
        <w:t xml:space="preserve"> the limited amount of data that are available. </w:t>
      </w:r>
    </w:p>
  </w:comment>
  <w:comment w:id="135" w:author="Matthew Kotchen [2]" w:date="2023-02-03T16:08:00Z" w:initials="KM">
    <w:p w14:paraId="75E51656" w14:textId="1A6DA046" w:rsidR="004103EC" w:rsidRDefault="004103EC">
      <w:pPr>
        <w:pStyle w:val="CommentText"/>
      </w:pPr>
      <w:r>
        <w:rPr>
          <w:rStyle w:val="CommentReference"/>
        </w:rPr>
        <w:annotationRef/>
      </w:r>
      <w:r>
        <w:t>Suggest setting the equation numbers off a bit—their current placement makes them look like part of the equation.</w:t>
      </w:r>
    </w:p>
  </w:comment>
  <w:comment w:id="136" w:author="Matthew Kotchen [3]" w:date="2023-02-03T16:11:00Z" w:initials="KM">
    <w:p w14:paraId="71D9C3EC" w14:textId="5EB2B44F" w:rsidR="00BA362D" w:rsidRDefault="00BA362D">
      <w:pPr>
        <w:pStyle w:val="CommentText"/>
      </w:pPr>
      <w:r>
        <w:rPr>
          <w:rStyle w:val="CommentReference"/>
        </w:rPr>
        <w:annotationRef/>
      </w:r>
      <w:r>
        <w:t>Maybe Table is simple enough to just put the scenarios in the main text?</w:t>
      </w:r>
    </w:p>
  </w:comment>
  <w:comment w:id="138" w:author="Matthew Kotchen [4]" w:date="2023-02-03T16:15:00Z" w:initials="KM">
    <w:p w14:paraId="7342A93B" w14:textId="6D08087E" w:rsidR="00BA362D" w:rsidRDefault="00BA362D">
      <w:pPr>
        <w:pStyle w:val="CommentText"/>
      </w:pPr>
      <w:r>
        <w:rPr>
          <w:rStyle w:val="CommentReference"/>
        </w:rPr>
        <w:annotationRef/>
      </w:r>
      <w:r>
        <w:t>Again, intentionally referencing out of order?</w:t>
      </w:r>
    </w:p>
  </w:comment>
  <w:comment w:id="141" w:author="Matthew Kotchen [5]" w:date="2023-02-03T16:17:00Z" w:initials="KM">
    <w:p w14:paraId="51E06015" w14:textId="44C8E7F1" w:rsidR="00BA362D" w:rsidRDefault="00BA362D">
      <w:pPr>
        <w:pStyle w:val="CommentText"/>
      </w:pPr>
      <w:r>
        <w:rPr>
          <w:rStyle w:val="CommentReference"/>
        </w:rPr>
        <w:annotationRef/>
      </w:r>
      <w:r>
        <w:t>Why the supplemental text to the supplementary material? Perhaps this is standard.</w:t>
      </w:r>
    </w:p>
  </w:comment>
  <w:comment w:id="142" w:author="Matthew Kotchen [6]" w:date="2023-02-03T16:19:00Z" w:initials="KM">
    <w:p w14:paraId="3D9F5E05" w14:textId="3A01099C" w:rsidR="00BA362D" w:rsidRDefault="00BA362D">
      <w:pPr>
        <w:pStyle w:val="CommentText"/>
      </w:pPr>
      <w:r>
        <w:rPr>
          <w:rStyle w:val="CommentReference"/>
        </w:rPr>
        <w:annotationRef/>
      </w:r>
      <w:r>
        <w:t>Is this the correct reference?</w:t>
      </w:r>
    </w:p>
  </w:comment>
  <w:comment w:id="151" w:author="Craig Brinkerhoff" w:date="2023-01-31T17:00:00Z" w:initials="">
    <w:p w14:paraId="000001E5" w14:textId="77777777" w:rsidR="006204CB" w:rsidRDefault="006204CB">
      <w:pPr>
        <w:widowControl w:val="0"/>
        <w:pBdr>
          <w:top w:val="nil"/>
          <w:left w:val="nil"/>
          <w:bottom w:val="nil"/>
          <w:right w:val="nil"/>
          <w:between w:val="nil"/>
        </w:pBdr>
        <w:spacing w:before="0" w:after="0"/>
        <w:jc w:val="left"/>
        <w:rPr>
          <w:rFonts w:ascii="Arial" w:eastAsia="Arial" w:hAnsi="Arial" w:cs="Arial"/>
          <w:color w:val="000000"/>
          <w:sz w:val="22"/>
          <w:szCs w:val="22"/>
        </w:rPr>
      </w:pPr>
      <w:r>
        <w:rPr>
          <w:rFonts w:ascii="Arial" w:eastAsia="Arial" w:hAnsi="Arial" w:cs="Arial"/>
          <w:color w:val="000000"/>
          <w:sz w:val="22"/>
          <w:szCs w:val="22"/>
        </w:rPr>
        <w:t>add the classic references</w:t>
      </w:r>
    </w:p>
  </w:comment>
  <w:comment w:id="166" w:author="Matthew Kotchen" w:date="2023-02-03T12:30:00Z" w:initials="KM">
    <w:p w14:paraId="31899EB5" w14:textId="70FE2919" w:rsidR="006204CB" w:rsidRDefault="006204CB">
      <w:pPr>
        <w:pStyle w:val="CommentText"/>
      </w:pPr>
      <w:r>
        <w:rPr>
          <w:rStyle w:val="CommentReference"/>
        </w:rPr>
        <w:annotationRef/>
      </w:r>
      <w:r>
        <w:t xml:space="preserve">Will you be formatted the tables batter before submission? Seems like they could be cleaned up a little nicer. </w:t>
      </w:r>
    </w:p>
  </w:comment>
  <w:comment w:id="171" w:author="Matthew Kotchen" w:date="2023-02-03T16:02:00Z" w:initials="KM">
    <w:p w14:paraId="2BF7B242" w14:textId="4AC930D3" w:rsidR="004103EC" w:rsidRDefault="004103EC">
      <w:pPr>
        <w:pStyle w:val="CommentText"/>
      </w:pPr>
      <w:r>
        <w:rPr>
          <w:rStyle w:val="CommentReference"/>
        </w:rPr>
        <w:annotationRef/>
      </w:r>
      <w:r>
        <w:t>Are these comparisons good? Not I am interpreting it correctly but they seem really off. If so, what value does the analysis have, given that there is so little data to go on. Perhaps it needs to be qualified even more to set expectations.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EA755C" w15:done="0"/>
  <w15:commentEx w15:paraId="544EBC43" w15:done="0"/>
  <w15:commentEx w15:paraId="436F6191" w15:done="0"/>
  <w15:commentEx w15:paraId="4F92CB73" w15:done="0"/>
  <w15:commentEx w15:paraId="7A12127B" w15:done="0"/>
  <w15:commentEx w15:paraId="35CAD3A8" w15:done="0"/>
  <w15:commentEx w15:paraId="560D29AA" w15:done="0"/>
  <w15:commentEx w15:paraId="4801B54F" w15:done="0"/>
  <w15:commentEx w15:paraId="2E8FEF37" w15:done="0"/>
  <w15:commentEx w15:paraId="7FDEDDF9" w15:done="0"/>
  <w15:commentEx w15:paraId="535E97B9" w15:done="0"/>
  <w15:commentEx w15:paraId="24058216" w15:done="0"/>
  <w15:commentEx w15:paraId="000001E3" w15:done="0"/>
  <w15:commentEx w15:paraId="20765EEA" w15:done="0"/>
  <w15:commentEx w15:paraId="000001E4" w15:done="0"/>
  <w15:commentEx w15:paraId="19FC3C7F" w15:done="0"/>
  <w15:commentEx w15:paraId="5311138C" w15:done="0"/>
  <w15:commentEx w15:paraId="5E74C4BE" w15:done="0"/>
  <w15:commentEx w15:paraId="47F48565" w15:done="0"/>
  <w15:commentEx w15:paraId="44EB1213" w15:done="0"/>
  <w15:commentEx w15:paraId="0D9A752A" w15:done="0"/>
  <w15:commentEx w15:paraId="072A5D3D" w15:done="0"/>
  <w15:commentEx w15:paraId="11CF7859" w15:done="0"/>
  <w15:commentEx w15:paraId="2BB737BF" w15:done="0"/>
  <w15:commentEx w15:paraId="327CC230" w15:done="0"/>
  <w15:commentEx w15:paraId="7D1CEE15" w15:done="0"/>
  <w15:commentEx w15:paraId="3450F1A8" w15:done="0"/>
  <w15:commentEx w15:paraId="5EE60CA4" w15:done="0"/>
  <w15:commentEx w15:paraId="75E51656" w15:done="0"/>
  <w15:commentEx w15:paraId="71D9C3EC" w15:done="0"/>
  <w15:commentEx w15:paraId="7342A93B" w15:done="0"/>
  <w15:commentEx w15:paraId="51E06015" w15:done="0"/>
  <w15:commentEx w15:paraId="3D9F5E05" w15:done="0"/>
  <w15:commentEx w15:paraId="000001E5" w15:done="0"/>
  <w15:commentEx w15:paraId="31899EB5" w15:done="0"/>
  <w15:commentEx w15:paraId="2BF7B24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7063F6" w14:textId="77777777" w:rsidR="00446562" w:rsidRDefault="00446562">
      <w:pPr>
        <w:spacing w:before="0" w:after="0"/>
      </w:pPr>
      <w:r>
        <w:separator/>
      </w:r>
    </w:p>
  </w:endnote>
  <w:endnote w:type="continuationSeparator" w:id="0">
    <w:p w14:paraId="4BD8BCEB" w14:textId="77777777" w:rsidR="00446562" w:rsidRDefault="0044656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E1" w14:textId="2961E4A0" w:rsidR="006204CB" w:rsidRDefault="006204CB">
    <w:pPr>
      <w:pBdr>
        <w:top w:val="nil"/>
        <w:left w:val="nil"/>
        <w:bottom w:val="nil"/>
        <w:right w:val="nil"/>
        <w:between w:val="nil"/>
      </w:pBdr>
      <w:tabs>
        <w:tab w:val="center" w:pos="4680"/>
        <w:tab w:val="right" w:pos="9360"/>
      </w:tabs>
      <w:spacing w:after="0"/>
      <w:jc w:val="center"/>
      <w:rPr>
        <w:color w:val="000000"/>
      </w:rPr>
    </w:pPr>
    <w:r>
      <w:rPr>
        <w:color w:val="000000"/>
      </w:rPr>
      <w:fldChar w:fldCharType="begin"/>
    </w:r>
    <w:r>
      <w:rPr>
        <w:color w:val="000000"/>
      </w:rPr>
      <w:instrText>PAGE</w:instrText>
    </w:r>
    <w:r>
      <w:rPr>
        <w:color w:val="000000"/>
      </w:rPr>
      <w:fldChar w:fldCharType="separate"/>
    </w:r>
    <w:r w:rsidR="00BA362D">
      <w:rPr>
        <w:noProof/>
        <w:color w:val="000000"/>
      </w:rPr>
      <w:t>25</w:t>
    </w:r>
    <w:r>
      <w:rPr>
        <w:color w:val="000000"/>
      </w:rPr>
      <w:fldChar w:fldCharType="end"/>
    </w:r>
  </w:p>
  <w:p w14:paraId="000001E2" w14:textId="77777777" w:rsidR="006204CB" w:rsidRDefault="006204C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486BC7" w14:textId="77777777" w:rsidR="00446562" w:rsidRDefault="00446562">
      <w:pPr>
        <w:spacing w:before="0" w:after="0"/>
      </w:pPr>
      <w:r>
        <w:separator/>
      </w:r>
    </w:p>
  </w:footnote>
  <w:footnote w:type="continuationSeparator" w:id="0">
    <w:p w14:paraId="03E3FE4B" w14:textId="77777777" w:rsidR="00446562" w:rsidRDefault="0044656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E0" w14:textId="77777777" w:rsidR="006204CB" w:rsidRDefault="006204CB">
    <w:pPr>
      <w:pBdr>
        <w:top w:val="nil"/>
        <w:left w:val="nil"/>
        <w:bottom w:val="nil"/>
        <w:right w:val="nil"/>
        <w:between w:val="nil"/>
      </w:pBdr>
      <w:tabs>
        <w:tab w:val="center" w:pos="4680"/>
        <w:tab w:val="right" w:pos="9360"/>
      </w:tabs>
      <w:spacing w:after="0"/>
      <w:jc w:val="center"/>
      <w:rPr>
        <w:i/>
        <w:color w:val="000000"/>
        <w:sz w:val="20"/>
        <w:szCs w:val="20"/>
      </w:rPr>
    </w:pPr>
    <w:r>
      <w:rPr>
        <w:i/>
        <w:color w:val="000000"/>
        <w:sz w:val="20"/>
        <w:szCs w:val="20"/>
      </w:rPr>
      <w:t>Confidential manuscript submitted to Science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15428"/>
    <w:multiLevelType w:val="multilevel"/>
    <w:tmpl w:val="A29227A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28951B52"/>
    <w:multiLevelType w:val="multilevel"/>
    <w:tmpl w:val="B66E478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3CF82F1F"/>
    <w:multiLevelType w:val="multilevel"/>
    <w:tmpl w:val="FA36981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4EB839DD"/>
    <w:multiLevelType w:val="multilevel"/>
    <w:tmpl w:val="1FC0822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65617A01"/>
    <w:multiLevelType w:val="multilevel"/>
    <w:tmpl w:val="7ADA9A4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 w15:restartNumberingAfterBreak="0">
    <w:nsid w:val="6FB53C20"/>
    <w:multiLevelType w:val="multilevel"/>
    <w:tmpl w:val="A5CABDE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4"/>
  </w:num>
  <w:num w:numId="2">
    <w:abstractNumId w:val="5"/>
  </w:num>
  <w:num w:numId="3">
    <w:abstractNumId w:val="0"/>
  </w:num>
  <w:num w:numId="4">
    <w:abstractNumId w:val="3"/>
  </w:num>
  <w:num w:numId="5">
    <w:abstractNumId w:val="1"/>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tthew Kotchen">
    <w15:presenceInfo w15:providerId="AD" w15:userId="S-1-5-21-505881439-82067924-1220176271-204847"/>
  </w15:person>
  <w15:person w15:author="Matthew Kotchen [2]">
    <w15:presenceInfo w15:providerId="AD" w15:userId="S-1-5-21-505881439-82067924-1220176271-204847"/>
  </w15:person>
  <w15:person w15:author="Matthew Kotchen [3]">
    <w15:presenceInfo w15:providerId="AD" w15:userId="S-1-5-21-505881439-82067924-1220176271-204847"/>
  </w15:person>
  <w15:person w15:author="Matthew Kotchen [4]">
    <w15:presenceInfo w15:providerId="AD" w15:userId="S-1-5-21-505881439-82067924-1220176271-204847"/>
  </w15:person>
  <w15:person w15:author="Matthew Kotchen [5]">
    <w15:presenceInfo w15:providerId="AD" w15:userId="S-1-5-21-505881439-82067924-1220176271-204847"/>
  </w15:person>
  <w15:person w15:author="Matthew Kotchen [6]">
    <w15:presenceInfo w15:providerId="AD" w15:userId="S-1-5-21-505881439-82067924-1220176271-204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667"/>
    <w:rsid w:val="000740E2"/>
    <w:rsid w:val="00082DB9"/>
    <w:rsid w:val="00091D3F"/>
    <w:rsid w:val="00184C9E"/>
    <w:rsid w:val="001D0181"/>
    <w:rsid w:val="001D1CE2"/>
    <w:rsid w:val="004103EC"/>
    <w:rsid w:val="004364DD"/>
    <w:rsid w:val="00446562"/>
    <w:rsid w:val="00474C83"/>
    <w:rsid w:val="004A2D9A"/>
    <w:rsid w:val="006018CB"/>
    <w:rsid w:val="006204CB"/>
    <w:rsid w:val="00644ADF"/>
    <w:rsid w:val="00657185"/>
    <w:rsid w:val="00703C7F"/>
    <w:rsid w:val="00734352"/>
    <w:rsid w:val="008425AD"/>
    <w:rsid w:val="00853667"/>
    <w:rsid w:val="00943632"/>
    <w:rsid w:val="009A1FAC"/>
    <w:rsid w:val="00A7261A"/>
    <w:rsid w:val="00A7527C"/>
    <w:rsid w:val="00AD158D"/>
    <w:rsid w:val="00AD73B4"/>
    <w:rsid w:val="00BA362D"/>
    <w:rsid w:val="00D1629E"/>
    <w:rsid w:val="00D87823"/>
    <w:rsid w:val="00DC73CE"/>
    <w:rsid w:val="00E04B48"/>
    <w:rsid w:val="00F04C79"/>
    <w:rsid w:val="00F079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A273B"/>
  <w15:docId w15:val="{F218118C-0962-4C27-BE8D-839AA07E5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before="180" w:after="18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2E9"/>
  </w:style>
  <w:style w:type="paragraph" w:styleId="Heading1">
    <w:name w:val="heading 1"/>
    <w:basedOn w:val="Normal"/>
    <w:next w:val="BodyText"/>
    <w:uiPriority w:val="9"/>
    <w:qFormat/>
    <w:rsid w:val="0059468D"/>
    <w:pPr>
      <w:jc w:val="center"/>
      <w:outlineLvl w:val="0"/>
    </w:pPr>
    <w:rPr>
      <w:sz w:val="36"/>
      <w:szCs w:val="36"/>
    </w:rPr>
  </w:style>
  <w:style w:type="paragraph" w:styleId="Heading2">
    <w:name w:val="heading 2"/>
    <w:basedOn w:val="Normal"/>
    <w:next w:val="BodyText"/>
    <w:uiPriority w:val="9"/>
    <w:unhideWhenUsed/>
    <w:qFormat/>
    <w:rsid w:val="00AA2B96"/>
    <w:pPr>
      <w:keepNext/>
      <w:keepLines/>
      <w:spacing w:before="200" w:after="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qFormat/>
    <w:rsid w:val="00C0593A"/>
    <w:pPr>
      <w:keepNext/>
      <w:keepLines/>
      <w:spacing w:before="480" w:after="240"/>
      <w:jc w:val="center"/>
    </w:pPr>
    <w:rPr>
      <w:rFonts w:eastAsiaTheme="majorEastAsia"/>
      <w:b/>
      <w:bCs/>
      <w:sz w:val="36"/>
      <w:szCs w:val="36"/>
    </w:rPr>
  </w:style>
  <w:style w:type="paragraph" w:styleId="BodyText">
    <w:name w:val="Body Text"/>
    <w:basedOn w:val="Teaser"/>
    <w:link w:val="BodyTextChar"/>
    <w:qFormat/>
    <w:rsid w:val="008321D2"/>
    <w:pPr>
      <w:jc w:val="both"/>
    </w:pPr>
  </w:style>
  <w:style w:type="paragraph" w:customStyle="1" w:styleId="FirstParagraph">
    <w:name w:val="First Paragraph"/>
    <w:basedOn w:val="BodyText"/>
    <w:next w:val="BodyText"/>
    <w:qFormat/>
    <w:rsid w:val="008321D2"/>
  </w:style>
  <w:style w:type="paragraph" w:customStyle="1" w:styleId="Compact">
    <w:name w:val="Compact"/>
    <w:basedOn w:val="Author"/>
    <w:qFormat/>
    <w:rsid w:val="0083368D"/>
    <w:pPr>
      <w:spacing w:after="0"/>
    </w:pPr>
  </w:style>
  <w:style w:type="paragraph" w:styleId="Subtitle">
    <w:name w:val="Subtitle"/>
    <w:basedOn w:val="Normal"/>
    <w:next w:val="Normal"/>
    <w:pPr>
      <w:keepNext/>
      <w:keepLines/>
      <w:spacing w:before="240" w:after="240"/>
      <w:jc w:val="center"/>
    </w:pPr>
    <w:rPr>
      <w:b/>
      <w:sz w:val="30"/>
      <w:szCs w:val="30"/>
    </w:rPr>
  </w:style>
  <w:style w:type="paragraph" w:customStyle="1" w:styleId="Author">
    <w:name w:val="Author"/>
    <w:next w:val="BodyText"/>
    <w:qFormat/>
    <w:rsid w:val="00C0593A"/>
    <w:pPr>
      <w:keepNext/>
      <w:keepLines/>
      <w:jc w:val="center"/>
    </w:pPr>
  </w:style>
  <w:style w:type="paragraph" w:styleId="Date">
    <w:name w:val="Date"/>
    <w:next w:val="BodyText"/>
    <w:qFormat/>
    <w:rsid w:val="00C0593A"/>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bCs/>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8321D2"/>
    <w:rPr>
      <w:rFonts w:ascii="Times New Roman" w:eastAsia="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 w:type="paragraph" w:customStyle="1" w:styleId="Teaser">
    <w:name w:val="Teaser"/>
    <w:basedOn w:val="Normal"/>
    <w:rsid w:val="00344D18"/>
    <w:pPr>
      <w:spacing w:before="120" w:after="0"/>
      <w:jc w:val="left"/>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74C83"/>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C8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1D0181"/>
    <w:rPr>
      <w:b/>
      <w:bCs/>
    </w:rPr>
  </w:style>
  <w:style w:type="character" w:customStyle="1" w:styleId="CommentSubjectChar">
    <w:name w:val="Comment Subject Char"/>
    <w:basedOn w:val="CommentTextChar"/>
    <w:link w:val="CommentSubject"/>
    <w:uiPriority w:val="99"/>
    <w:semiHidden/>
    <w:rsid w:val="001D0181"/>
    <w:rPr>
      <w:b/>
      <w:bCs/>
      <w:sz w:val="20"/>
      <w:szCs w:val="20"/>
    </w:rPr>
  </w:style>
  <w:style w:type="paragraph" w:styleId="Revision">
    <w:name w:val="Revision"/>
    <w:hidden/>
    <w:uiPriority w:val="99"/>
    <w:semiHidden/>
    <w:rsid w:val="001D0181"/>
    <w:pPr>
      <w:spacing w:before="0" w:after="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hyperlink" Target="https://doi.org/10.1111/jawr.12250" TargetMode="External"/><Relationship Id="rId21" Type="http://schemas.openxmlformats.org/officeDocument/2006/relationships/image" Target="media/image10.jpg"/><Relationship Id="rId34" Type="http://schemas.openxmlformats.org/officeDocument/2006/relationships/hyperlink" Target="https://doi.org/10.1111/1752-1688.12691" TargetMode="External"/><Relationship Id="rId42" Type="http://schemas.openxmlformats.org/officeDocument/2006/relationships/hyperlink" Target="https://doi.org/10.1111/j.1752-1688.2007.00005.x" TargetMode="External"/><Relationship Id="rId47" Type="http://schemas.openxmlformats.org/officeDocument/2006/relationships/hyperlink" Target="https://doi.org/10.1029/WR024i008p01317" TargetMode="External"/><Relationship Id="rId50" Type="http://schemas.openxmlformats.org/officeDocument/2006/relationships/hyperlink" Target="https://doi.org/10.1029/2010GL046427" TargetMode="External"/><Relationship Id="rId55" Type="http://schemas.openxmlformats.org/officeDocument/2006/relationships/hyperlink" Target="https://doi.org/10.1073/pnas.1200311109" TargetMode="External"/><Relationship Id="rId63" Type="http://schemas.openxmlformats.org/officeDocument/2006/relationships/hyperlink" Target="https://doi.org/10.1061/(ASCE)HE.1943-5584.0000643" TargetMode="External"/><Relationship Id="rId68" Type="http://schemas.openxmlformats.org/officeDocument/2006/relationships/hyperlink" Target="https://doi.org/10.1029/2020WR029500" TargetMode="External"/><Relationship Id="rId76" Type="http://schemas.openxmlformats.org/officeDocument/2006/relationships/hyperlink" Target="https://doi.org/10.1002/hyp.11301" TargetMode="External"/><Relationship Id="rId84" Type="http://schemas.openxmlformats.org/officeDocument/2006/relationships/hyperlink" Target="https://doi.org/10.1899/09-060.1"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i.org/10.1111/j.1365-2664.2006.01214.x"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i.org/10.1016/j.watres.2011.02.011" TargetMode="Externa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hyperlink" Target="https://doi.org/10.1038/s41586-022-05500-8" TargetMode="External"/><Relationship Id="rId37" Type="http://schemas.openxmlformats.org/officeDocument/2006/relationships/hyperlink" Target="https://doi.org/10.1016/j.hydroa.2018.100005" TargetMode="External"/><Relationship Id="rId40" Type="http://schemas.openxmlformats.org/officeDocument/2006/relationships/hyperlink" Target="https://doi.org/10.1086/713084" TargetMode="External"/><Relationship Id="rId45" Type="http://schemas.openxmlformats.org/officeDocument/2006/relationships/hyperlink" Target="https://doi.org/10.1175/JHM583.1" TargetMode="External"/><Relationship Id="rId53" Type="http://schemas.openxmlformats.org/officeDocument/2006/relationships/hyperlink" Target="https://doi.org/10.1126/science.1229881" TargetMode="External"/><Relationship Id="rId58" Type="http://schemas.openxmlformats.org/officeDocument/2006/relationships/hyperlink" Target="https://doi.org/10.1086/717917" TargetMode="External"/><Relationship Id="rId66" Type="http://schemas.openxmlformats.org/officeDocument/2006/relationships/hyperlink" Target="https://doi.org/10.1002/2016GL071378" TargetMode="External"/><Relationship Id="rId74" Type="http://schemas.openxmlformats.org/officeDocument/2006/relationships/hyperlink" Target="https://doi.org/10.1111/j.1467-8470.1966.tb00055.x" TargetMode="External"/><Relationship Id="rId79" Type="http://schemas.openxmlformats.org/officeDocument/2006/relationships/hyperlink" Target="https://doi.org/10.1029/2001WR000413" TargetMode="External"/><Relationship Id="rId87" Type="http://schemas.openxmlformats.org/officeDocument/2006/relationships/hyperlink" Target="https://doi.org/10.1029/2007JD009132" TargetMode="External"/><Relationship Id="rId5" Type="http://schemas.openxmlformats.org/officeDocument/2006/relationships/webSettings" Target="webSettings.xml"/><Relationship Id="rId61" Type="http://schemas.openxmlformats.org/officeDocument/2006/relationships/hyperlink" Target="https://doi.org/10.3133/wri024150" TargetMode="External"/><Relationship Id="rId82" Type="http://schemas.openxmlformats.org/officeDocument/2006/relationships/hyperlink" Target="https://doi.org/10.1016/j.jaridenv.2016.12.004" TargetMode="External"/><Relationship Id="rId90"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image" Target="media/image4.jp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hyperlink" Target="https://doi.org/10.1021/acs.est.7b02368" TargetMode="External"/><Relationship Id="rId35" Type="http://schemas.openxmlformats.org/officeDocument/2006/relationships/hyperlink" Target="https://doi.org/10.1093/qje/qjy019" TargetMode="External"/><Relationship Id="rId43" Type="http://schemas.openxmlformats.org/officeDocument/2006/relationships/hyperlink" Target="https://doi.org/10.1111/1752-1688.12632" TargetMode="External"/><Relationship Id="rId48" Type="http://schemas.openxmlformats.org/officeDocument/2006/relationships/hyperlink" Target="https://doi.org/10.1029/2012JF002392" TargetMode="External"/><Relationship Id="rId56" Type="http://schemas.openxmlformats.org/officeDocument/2006/relationships/hyperlink" Target="https://doi.org/10.1038/s41586-021-03311-x" TargetMode="External"/><Relationship Id="rId64" Type="http://schemas.openxmlformats.org/officeDocument/2006/relationships/hyperlink" Target="https://doi.org/10.1029/2022GB007419" TargetMode="External"/><Relationship Id="rId69" Type="http://schemas.openxmlformats.org/officeDocument/2006/relationships/hyperlink" Target="https://doi.org/10.5194/hess-19-823-2015" TargetMode="External"/><Relationship Id="rId77" Type="http://schemas.openxmlformats.org/officeDocument/2006/relationships/hyperlink" Target="https://doi.org/10.1002/ecs2.2654" TargetMode="External"/><Relationship Id="rId8" Type="http://schemas.openxmlformats.org/officeDocument/2006/relationships/hyperlink" Target="mailto:cbrinkerhoff@umass.edu" TargetMode="External"/><Relationship Id="rId51" Type="http://schemas.openxmlformats.org/officeDocument/2006/relationships/hyperlink" Target="https://doi.org/10.1002/2014WR016774" TargetMode="External"/><Relationship Id="rId72" Type="http://schemas.openxmlformats.org/officeDocument/2006/relationships/hyperlink" Target="https://doi.org/10.1130/0016-7606(1945)56%5b275:EDOSAT%5d2.0.CO;2" TargetMode="External"/><Relationship Id="rId80" Type="http://schemas.openxmlformats.org/officeDocument/2006/relationships/hyperlink" Target="https://doi.org/10.1029/2006WR005733" TargetMode="External"/><Relationship Id="rId85" Type="http://schemas.openxmlformats.org/officeDocument/2006/relationships/hyperlink" Target="https://doi.org/10.1002/2017WR021718"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hyperlink" Target="https://doi.org/10.1111/1752-1688.12630" TargetMode="External"/><Relationship Id="rId38" Type="http://schemas.openxmlformats.org/officeDocument/2006/relationships/hyperlink" Target="https://doi.org/10.1029/2021WR031344" TargetMode="External"/><Relationship Id="rId46" Type="http://schemas.openxmlformats.org/officeDocument/2006/relationships/hyperlink" Target="https://doi.org/10.1029/2020GL090068" TargetMode="External"/><Relationship Id="rId59" Type="http://schemas.openxmlformats.org/officeDocument/2006/relationships/hyperlink" Target="https://doi.org/10.1126/science.abb6899" TargetMode="External"/><Relationship Id="rId67" Type="http://schemas.openxmlformats.org/officeDocument/2006/relationships/hyperlink" Target="https://doi.org/10.1016/B978-0-12-805091-0.00014-1" TargetMode="External"/><Relationship Id="rId20" Type="http://schemas.openxmlformats.org/officeDocument/2006/relationships/image" Target="media/image9.jpg"/><Relationship Id="rId41" Type="http://schemas.openxmlformats.org/officeDocument/2006/relationships/hyperlink" Target="https://doi.org/10.1038/s41598-022-26034-z" TargetMode="External"/><Relationship Id="rId54" Type="http://schemas.openxmlformats.org/officeDocument/2006/relationships/hyperlink" Target="https://doi.org/10.1111/1752-1688.12636" TargetMode="External"/><Relationship Id="rId62" Type="http://schemas.openxmlformats.org/officeDocument/2006/relationships/hyperlink" Target="https://doi.org/10.3133/ofr8164" TargetMode="External"/><Relationship Id="rId70" Type="http://schemas.openxmlformats.org/officeDocument/2006/relationships/hyperlink" Target="https://doi.org/10.1029/2019GL083937" TargetMode="External"/><Relationship Id="rId75" Type="http://schemas.openxmlformats.org/officeDocument/2006/relationships/hyperlink" Target="https://doi.org/10.1130/0016-7606(1964)75%5b767:EOSTOH%5d2.0.CO;2" TargetMode="External"/><Relationship Id="rId83" Type="http://schemas.openxmlformats.org/officeDocument/2006/relationships/hyperlink" Target="https://doi.org/10.1002/hyp.10136" TargetMode="External"/><Relationship Id="rId88" Type="http://schemas.openxmlformats.org/officeDocument/2006/relationships/header" Target="header1.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brinkerhoff@umass.edu" TargetMode="External"/><Relationship Id="rId23" Type="http://schemas.openxmlformats.org/officeDocument/2006/relationships/image" Target="media/image12.jpg"/><Relationship Id="rId28" Type="http://schemas.openxmlformats.org/officeDocument/2006/relationships/hyperlink" Target="https://doi.org/10.1890/14-1684.1" TargetMode="External"/><Relationship Id="rId36" Type="http://schemas.openxmlformats.org/officeDocument/2006/relationships/hyperlink" Target="https://doi.org/10.1038/s41586-021-03565-5" TargetMode="External"/><Relationship Id="rId49" Type="http://schemas.openxmlformats.org/officeDocument/2006/relationships/hyperlink" Target="https://doi.org/10.1146/annurev.earth.28.1.571" TargetMode="External"/><Relationship Id="rId57" Type="http://schemas.openxmlformats.org/officeDocument/2006/relationships/hyperlink" Target="https://doi.org/10.1007/s10021-022-00802-4" TargetMode="External"/><Relationship Id="rId10" Type="http://schemas.microsoft.com/office/2011/relationships/commentsExtended" Target="commentsExtended.xml"/><Relationship Id="rId31" Type="http://schemas.openxmlformats.org/officeDocument/2006/relationships/hyperlink" Target="https://doi.org/10.1038/s41561-021-00793-2" TargetMode="External"/><Relationship Id="rId44" Type="http://schemas.openxmlformats.org/officeDocument/2006/relationships/hyperlink" Target="https://doi.org/10.1111/j.1752-1688.2011.00578.x" TargetMode="External"/><Relationship Id="rId52" Type="http://schemas.openxmlformats.org/officeDocument/2006/relationships/hyperlink" Target="https://doi.org/10.1073/pnas.1712381114" TargetMode="External"/><Relationship Id="rId60" Type="http://schemas.openxmlformats.org/officeDocument/2006/relationships/hyperlink" Target="https://doi.org/10.3133/wri874222" TargetMode="External"/><Relationship Id="rId65" Type="http://schemas.openxmlformats.org/officeDocument/2006/relationships/hyperlink" Target="https://doi.org/10.1029/2019GL084529" TargetMode="External"/><Relationship Id="rId73" Type="http://schemas.openxmlformats.org/officeDocument/2006/relationships/hyperlink" Target="https://doi.org/10.1130/0091-7613(1993)021%3c0591:SIOHSL%3e2.3.CO;2" TargetMode="External"/><Relationship Id="rId78" Type="http://schemas.openxmlformats.org/officeDocument/2006/relationships/hyperlink" Target="https://doi.org/10.1029/2018WR023714" TargetMode="External"/><Relationship Id="rId81" Type="http://schemas.openxmlformats.org/officeDocument/2006/relationships/hyperlink" Target="https://doi.org/10.1016/j.ejrh.2022.101089" TargetMode="External"/><Relationship Id="rId86" Type="http://schemas.openxmlformats.org/officeDocument/2006/relationships/hyperlink" Target="https://doi.org/10.1029/2021WR030186" TargetMode="External"/><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rO1oDp9JQejJaIWpNf+F83Ztw2w==">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39</Pages>
  <Words>9667</Words>
  <Characters>55105</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Yale University</Company>
  <LinksUpToDate>false</LinksUpToDate>
  <CharactersWithSpaces>64643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Craig B Brinkerhoff1,✉, Colin J Gleason1, Matthew J Kotchen2, Douglas Kysar3, and Peter A Raymond2</dc:creator>
  <cp:lastModifiedBy>Kotchen, Matthew</cp:lastModifiedBy>
  <cp:revision>20</cp:revision>
  <dcterms:created xsi:type="dcterms:W3CDTF">2023-02-02T19:42:00Z</dcterms:created>
  <dcterms:modified xsi:type="dcterms:W3CDTF">2023-02-03T21:19:00Z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